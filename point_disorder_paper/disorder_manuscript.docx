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0BB6F25C" w:rsidR="00D73714" w:rsidRPr="00241908" w:rsidRDefault="006A4016" w:rsidP="006644EE">
      <w:pPr>
        <w:pStyle w:val="Head"/>
      </w:pPr>
      <w:r w:rsidRPr="00241908">
        <w:t xml:space="preserve">Detecting </w:t>
      </w:r>
      <w:r w:rsidR="00A07483">
        <w:t>Geometric</w:t>
      </w:r>
      <w:r w:rsidR="009D66C6">
        <w:t xml:space="preserve"> Point</w:t>
      </w:r>
      <w:r w:rsidRPr="00241908">
        <w:t xml:space="preserve"> Patterns</w:t>
      </w:r>
      <w:r w:rsidR="00A07483">
        <w:t xml:space="preserve"> in Geospatial Data</w:t>
      </w:r>
      <w:r w:rsidRPr="00241908">
        <w:t xml:space="preserve"> with a Novel Heuristic Algorithm</w:t>
      </w:r>
    </w:p>
    <w:p w14:paraId="24D42617" w14:textId="035BB848" w:rsidR="00D73714" w:rsidRPr="00241908" w:rsidRDefault="004B21E0" w:rsidP="006644EE">
      <w:pPr>
        <w:pStyle w:val="Authors"/>
        <w:spacing w:after="120"/>
        <w:rPr>
          <w:vertAlign w:val="superscript"/>
        </w:rPr>
      </w:pPr>
      <w:r w:rsidRPr="00241908">
        <w:t>S</w:t>
      </w:r>
      <w:r w:rsidR="00D73714" w:rsidRPr="00241908">
        <w:t>. Jones</w:t>
      </w:r>
      <w:r w:rsidR="00D73714" w:rsidRPr="00241908">
        <w:rPr>
          <w:vertAlign w:val="superscript"/>
        </w:rPr>
        <w:t>1</w:t>
      </w:r>
      <w:r w:rsidR="006237AB" w:rsidRPr="00241908">
        <w:t>,</w:t>
      </w:r>
      <w:r w:rsidRPr="00241908">
        <w:t xml:space="preserve"> H.G. Momm</w:t>
      </w:r>
      <w:r w:rsidRPr="00241908">
        <w:rPr>
          <w:vertAlign w:val="superscript"/>
        </w:rPr>
        <w:t>1</w:t>
      </w:r>
    </w:p>
    <w:p w14:paraId="71826762" w14:textId="0B3CED84" w:rsidR="00D73714" w:rsidRPr="00B43CAE" w:rsidRDefault="00D73714" w:rsidP="00084DD1">
      <w:pPr>
        <w:pStyle w:val="Paragraph"/>
        <w:spacing w:after="120"/>
        <w:ind w:firstLine="0"/>
        <w:jc w:val="center"/>
        <w:rPr>
          <w:sz w:val="20"/>
          <w:szCs w:val="20"/>
        </w:rPr>
      </w:pPr>
      <w:r w:rsidRPr="00B43CAE">
        <w:rPr>
          <w:sz w:val="20"/>
          <w:szCs w:val="20"/>
          <w:vertAlign w:val="superscript"/>
        </w:rPr>
        <w:t>1</w:t>
      </w:r>
      <w:r w:rsidR="000C3314" w:rsidRPr="00B43CAE">
        <w:rPr>
          <w:sz w:val="20"/>
          <w:szCs w:val="20"/>
        </w:rPr>
        <w:t>Department of Geosciences, Middle Tennessee State University, Murfreesboro, Tennessee</w:t>
      </w:r>
    </w:p>
    <w:p w14:paraId="4EE15FBD" w14:textId="6AA63CB6" w:rsidR="00D73714" w:rsidRPr="00B43CAE" w:rsidRDefault="00D73714" w:rsidP="00084DD1">
      <w:pPr>
        <w:pStyle w:val="Paragraph"/>
        <w:spacing w:after="120"/>
        <w:ind w:firstLine="0"/>
        <w:jc w:val="center"/>
        <w:rPr>
          <w:sz w:val="20"/>
          <w:szCs w:val="20"/>
        </w:rPr>
      </w:pPr>
      <w:r w:rsidRPr="00B43CAE">
        <w:rPr>
          <w:sz w:val="20"/>
          <w:szCs w:val="20"/>
        </w:rPr>
        <w:t>*</w:t>
      </w:r>
      <w:r w:rsidR="000C3314" w:rsidRPr="00B43CAE">
        <w:rPr>
          <w:sz w:val="20"/>
          <w:szCs w:val="20"/>
        </w:rPr>
        <w:t>E-mail: Henrique.Momm@mtsu.edu</w:t>
      </w:r>
    </w:p>
    <w:p w14:paraId="02722736" w14:textId="73506BD9" w:rsidR="009755D0" w:rsidRPr="00241908" w:rsidRDefault="00D73714" w:rsidP="006644EE">
      <w:pPr>
        <w:pStyle w:val="AbstractSummary"/>
        <w:spacing w:after="120"/>
        <w:rPr>
          <w:sz w:val="28"/>
          <w:szCs w:val="28"/>
        </w:rPr>
      </w:pPr>
      <w:r w:rsidRPr="00241908">
        <w:rPr>
          <w:b/>
          <w:sz w:val="28"/>
          <w:szCs w:val="28"/>
        </w:rPr>
        <w:t>Abstract:</w:t>
      </w:r>
    </w:p>
    <w:p w14:paraId="7137A5A2" w14:textId="40B73D8E" w:rsidR="005767A9" w:rsidRPr="00241908" w:rsidRDefault="00CF76A4" w:rsidP="006644EE">
      <w:pPr>
        <w:pStyle w:val="AbstractSummary"/>
        <w:spacing w:after="120"/>
      </w:pPr>
      <w:r w:rsidRPr="00925253">
        <w:rPr>
          <w:highlight w:val="yellow"/>
          <w:rPrChange w:id="0" w:author="Henrique G. Momm" w:date="2020-03-27T08:35:00Z">
            <w:rPr/>
          </w:rPrChange>
        </w:rPr>
        <w:t>In</w:t>
      </w:r>
      <w:r w:rsidR="00510D15" w:rsidRPr="00925253">
        <w:rPr>
          <w:highlight w:val="yellow"/>
          <w:rPrChange w:id="1" w:author="Henrique G. Momm" w:date="2020-03-27T08:35:00Z">
            <w:rPr/>
          </w:rPrChange>
        </w:rPr>
        <w:t xml:space="preserve"> any dataset the relationships between data points often contain information beyond the simple values associated with </w:t>
      </w:r>
      <w:r w:rsidR="0076285A" w:rsidRPr="00925253">
        <w:rPr>
          <w:highlight w:val="yellow"/>
          <w:rPrChange w:id="2" w:author="Henrique G. Momm" w:date="2020-03-27T08:35:00Z">
            <w:rPr/>
          </w:rPrChange>
        </w:rPr>
        <w:t xml:space="preserve">any </w:t>
      </w:r>
      <w:r w:rsidR="00510D15" w:rsidRPr="00925253">
        <w:rPr>
          <w:highlight w:val="yellow"/>
          <w:rPrChange w:id="3" w:author="Henrique G. Momm" w:date="2020-03-27T08:35:00Z">
            <w:rPr/>
          </w:rPrChange>
        </w:rPr>
        <w:t>single data point. For geographic data this</w:t>
      </w:r>
      <w:r w:rsidR="0060306B" w:rsidRPr="00925253">
        <w:rPr>
          <w:highlight w:val="yellow"/>
          <w:rPrChange w:id="4" w:author="Henrique G. Momm" w:date="2020-03-27T08:35:00Z">
            <w:rPr/>
          </w:rPrChange>
        </w:rPr>
        <w:t xml:space="preserve"> idea</w:t>
      </w:r>
      <w:r w:rsidR="00510D15" w:rsidRPr="00925253">
        <w:rPr>
          <w:highlight w:val="yellow"/>
          <w:rPrChange w:id="5" w:author="Henrique G. Momm" w:date="2020-03-27T08:35:00Z">
            <w:rPr/>
          </w:rPrChange>
        </w:rPr>
        <w:t xml:space="preserve"> is most commonly demonstrated with the concept of spatial autocorrelation, but many other techniques have been developed to </w:t>
      </w:r>
      <w:r w:rsidR="0060306B" w:rsidRPr="00925253">
        <w:rPr>
          <w:highlight w:val="yellow"/>
          <w:rPrChange w:id="6" w:author="Henrique G. Momm" w:date="2020-03-27T08:35:00Z">
            <w:rPr/>
          </w:rPrChange>
        </w:rPr>
        <w:t>quantify different conceptualizations of self-interaction and patterns within spatial data. We propose a new metric</w:t>
      </w:r>
      <w:r w:rsidR="00763B95" w:rsidRPr="00925253">
        <w:rPr>
          <w:highlight w:val="yellow"/>
          <w:rPrChange w:id="7" w:author="Henrique G. Momm" w:date="2020-03-27T08:35:00Z">
            <w:rPr/>
          </w:rPrChange>
        </w:rPr>
        <w:t xml:space="preserve"> and related algorithm</w:t>
      </w:r>
      <w:r w:rsidR="0060306B" w:rsidRPr="00925253">
        <w:rPr>
          <w:highlight w:val="yellow"/>
          <w:rPrChange w:id="8" w:author="Henrique G. Momm" w:date="2020-03-27T08:35:00Z">
            <w:rPr/>
          </w:rPrChange>
        </w:rPr>
        <w:t xml:space="preserve"> that describes the </w:t>
      </w:r>
      <w:r w:rsidR="00E55C1E" w:rsidRPr="00925253">
        <w:rPr>
          <w:highlight w:val="yellow"/>
          <w:rPrChange w:id="9" w:author="Henrique G. Momm" w:date="2020-03-27T08:35:00Z">
            <w:rPr/>
          </w:rPrChange>
        </w:rPr>
        <w:t>geometric</w:t>
      </w:r>
      <w:r w:rsidR="0060306B" w:rsidRPr="00925253">
        <w:rPr>
          <w:highlight w:val="yellow"/>
          <w:rPrChange w:id="10" w:author="Henrique G. Momm" w:date="2020-03-27T08:35:00Z">
            <w:rPr/>
          </w:rPrChange>
        </w:rPr>
        <w:t xml:space="preserve"> spatial disorder of </w:t>
      </w:r>
      <w:r w:rsidR="00763B95" w:rsidRPr="00925253">
        <w:rPr>
          <w:highlight w:val="yellow"/>
          <w:rPrChange w:id="11" w:author="Henrique G. Momm" w:date="2020-03-27T08:35:00Z">
            <w:rPr/>
          </w:rPrChange>
        </w:rPr>
        <w:t>geographic</w:t>
      </w:r>
      <w:r w:rsidR="0060306B" w:rsidRPr="00925253">
        <w:rPr>
          <w:highlight w:val="yellow"/>
          <w:rPrChange w:id="12" w:author="Henrique G. Momm" w:date="2020-03-27T08:35:00Z">
            <w:rPr/>
          </w:rPrChange>
        </w:rPr>
        <w:t xml:space="preserve"> point sets, the “</w:t>
      </w:r>
      <w:r w:rsidR="000424EC" w:rsidRPr="00925253">
        <w:rPr>
          <w:highlight w:val="yellow"/>
          <w:rPrChange w:id="13" w:author="Henrique G. Momm" w:date="2020-03-27T08:35:00Z">
            <w:rPr/>
          </w:rPrChange>
        </w:rPr>
        <w:t>Index of Disorder</w:t>
      </w:r>
      <w:r w:rsidR="0060306B" w:rsidRPr="00925253">
        <w:rPr>
          <w:highlight w:val="yellow"/>
          <w:rPrChange w:id="14" w:author="Henrique G. Momm" w:date="2020-03-27T08:35:00Z">
            <w:rPr/>
          </w:rPrChange>
        </w:rPr>
        <w:t>”</w:t>
      </w:r>
      <w:r w:rsidR="00495FCA" w:rsidRPr="00925253">
        <w:rPr>
          <w:highlight w:val="yellow"/>
          <w:rPrChange w:id="15" w:author="Henrique G. Momm" w:date="2020-03-27T08:35:00Z">
            <w:rPr/>
          </w:rPrChange>
        </w:rPr>
        <w:t xml:space="preserve"> (IoD)</w:t>
      </w:r>
      <w:r w:rsidR="000424EC" w:rsidRPr="00925253">
        <w:rPr>
          <w:highlight w:val="yellow"/>
          <w:rPrChange w:id="16" w:author="Henrique G. Momm" w:date="2020-03-27T08:35:00Z">
            <w:rPr/>
          </w:rPrChange>
        </w:rPr>
        <w:t xml:space="preserve">. The IoD </w:t>
      </w:r>
      <w:r w:rsidR="00A43F11" w:rsidRPr="00925253">
        <w:rPr>
          <w:highlight w:val="yellow"/>
          <w:rPrChange w:id="17" w:author="Henrique G. Momm" w:date="2020-03-27T08:35:00Z">
            <w:rPr/>
          </w:rPrChange>
        </w:rPr>
        <w:t xml:space="preserve">algorithm </w:t>
      </w:r>
      <w:r w:rsidR="000424EC" w:rsidRPr="00925253">
        <w:rPr>
          <w:highlight w:val="yellow"/>
          <w:rPrChange w:id="18" w:author="Henrique G. Momm" w:date="2020-03-27T08:35:00Z">
            <w:rPr/>
          </w:rPrChange>
        </w:rPr>
        <w:t xml:space="preserve">was applied to </w:t>
      </w:r>
      <w:r w:rsidR="00B70220" w:rsidRPr="00925253">
        <w:rPr>
          <w:highlight w:val="yellow"/>
          <w:rPrChange w:id="19" w:author="Henrique G. Momm" w:date="2020-03-27T08:35:00Z">
            <w:rPr/>
          </w:rPrChange>
        </w:rPr>
        <w:t>12</w:t>
      </w:r>
      <w:r w:rsidR="000424EC" w:rsidRPr="00925253">
        <w:rPr>
          <w:highlight w:val="yellow"/>
          <w:rPrChange w:id="20" w:author="Henrique G. Momm" w:date="2020-03-27T08:35:00Z">
            <w:rPr/>
          </w:rPrChange>
        </w:rPr>
        <w:t xml:space="preserve"> synthetic and </w:t>
      </w:r>
      <w:r w:rsidR="00260F6F" w:rsidRPr="00925253">
        <w:rPr>
          <w:highlight w:val="yellow"/>
          <w:rPrChange w:id="21" w:author="Henrique G. Momm" w:date="2020-03-27T08:35:00Z">
            <w:rPr/>
          </w:rPrChange>
        </w:rPr>
        <w:t>three</w:t>
      </w:r>
      <w:r w:rsidR="00C963E7" w:rsidRPr="00925253">
        <w:rPr>
          <w:highlight w:val="yellow"/>
          <w:rPrChange w:id="22" w:author="Henrique G. Momm" w:date="2020-03-27T08:35:00Z">
            <w:rPr/>
          </w:rPrChange>
        </w:rPr>
        <w:t xml:space="preserve"> </w:t>
      </w:r>
      <w:r w:rsidR="000424EC" w:rsidRPr="00925253">
        <w:rPr>
          <w:highlight w:val="yellow"/>
          <w:rPrChange w:id="23" w:author="Henrique G. Momm" w:date="2020-03-27T08:35:00Z">
            <w:rPr/>
          </w:rPrChange>
        </w:rPr>
        <w:t>natural datasets and was shown to</w:t>
      </w:r>
      <w:r w:rsidR="0076030E" w:rsidRPr="00925253">
        <w:rPr>
          <w:highlight w:val="yellow"/>
          <w:rPrChange w:id="24" w:author="Henrique G. Momm" w:date="2020-03-27T08:35:00Z">
            <w:rPr/>
          </w:rPrChange>
        </w:rPr>
        <w:t xml:space="preserve"> be able to differentiate</w:t>
      </w:r>
      <w:r w:rsidR="000424EC" w:rsidRPr="00925253">
        <w:rPr>
          <w:highlight w:val="yellow"/>
          <w:rPrChange w:id="25" w:author="Henrique G. Momm" w:date="2020-03-27T08:35:00Z">
            <w:rPr/>
          </w:rPrChange>
        </w:rPr>
        <w:t xml:space="preserve"> between areas of </w:t>
      </w:r>
      <w:r w:rsidR="00F95328" w:rsidRPr="00925253">
        <w:rPr>
          <w:highlight w:val="yellow"/>
          <w:rPrChange w:id="26" w:author="Henrique G. Momm" w:date="2020-03-27T08:35:00Z">
            <w:rPr/>
          </w:rPrChange>
        </w:rPr>
        <w:t>high</w:t>
      </w:r>
      <w:r w:rsidR="000424EC" w:rsidRPr="00925253">
        <w:rPr>
          <w:highlight w:val="yellow"/>
          <w:rPrChange w:id="27" w:author="Henrique G. Momm" w:date="2020-03-27T08:35:00Z">
            <w:rPr/>
          </w:rPrChange>
        </w:rPr>
        <w:t xml:space="preserve"> spatial </w:t>
      </w:r>
      <w:r w:rsidR="00F95328" w:rsidRPr="00925253">
        <w:rPr>
          <w:highlight w:val="yellow"/>
          <w:rPrChange w:id="28" w:author="Henrique G. Momm" w:date="2020-03-27T08:35:00Z">
            <w:rPr/>
          </w:rPrChange>
        </w:rPr>
        <w:t>dis</w:t>
      </w:r>
      <w:r w:rsidR="000424EC" w:rsidRPr="00925253">
        <w:rPr>
          <w:highlight w:val="yellow"/>
          <w:rPrChange w:id="29" w:author="Henrique G. Momm" w:date="2020-03-27T08:35:00Z">
            <w:rPr/>
          </w:rPrChange>
        </w:rPr>
        <w:t xml:space="preserve">order (randomly placed points) and </w:t>
      </w:r>
      <w:r w:rsidR="00F95328" w:rsidRPr="00925253">
        <w:rPr>
          <w:highlight w:val="yellow"/>
          <w:rPrChange w:id="30" w:author="Henrique G. Momm" w:date="2020-03-27T08:35:00Z">
            <w:rPr/>
          </w:rPrChange>
        </w:rPr>
        <w:t>low</w:t>
      </w:r>
      <w:r w:rsidR="000424EC" w:rsidRPr="00925253">
        <w:rPr>
          <w:highlight w:val="yellow"/>
          <w:rPrChange w:id="31" w:author="Henrique G. Momm" w:date="2020-03-27T08:35:00Z">
            <w:rPr/>
          </w:rPrChange>
        </w:rPr>
        <w:t xml:space="preserve"> spatial </w:t>
      </w:r>
      <w:r w:rsidR="00F95328" w:rsidRPr="00925253">
        <w:rPr>
          <w:highlight w:val="yellow"/>
          <w:rPrChange w:id="32" w:author="Henrique G. Momm" w:date="2020-03-27T08:35:00Z">
            <w:rPr/>
          </w:rPrChange>
        </w:rPr>
        <w:t>dis</w:t>
      </w:r>
      <w:r w:rsidR="000424EC" w:rsidRPr="00925253">
        <w:rPr>
          <w:highlight w:val="yellow"/>
          <w:rPrChange w:id="33" w:author="Henrique G. Momm" w:date="2020-03-27T08:35:00Z">
            <w:rPr/>
          </w:rPrChange>
        </w:rPr>
        <w:t xml:space="preserve">order (e.g., </w:t>
      </w:r>
      <w:r w:rsidR="00062ABC" w:rsidRPr="00925253">
        <w:rPr>
          <w:highlight w:val="yellow"/>
          <w:rPrChange w:id="34" w:author="Henrique G. Momm" w:date="2020-03-27T08:35:00Z">
            <w:rPr/>
          </w:rPrChange>
        </w:rPr>
        <w:t xml:space="preserve">curvilinear </w:t>
      </w:r>
      <w:r w:rsidR="000424EC" w:rsidRPr="00925253">
        <w:rPr>
          <w:highlight w:val="yellow"/>
          <w:rPrChange w:id="35" w:author="Henrique G. Momm" w:date="2020-03-27T08:35:00Z">
            <w:rPr/>
          </w:rPrChange>
        </w:rPr>
        <w:t>grids</w:t>
      </w:r>
      <w:r w:rsidR="00B47417" w:rsidRPr="00925253">
        <w:rPr>
          <w:highlight w:val="yellow"/>
          <w:rPrChange w:id="36" w:author="Henrique G. Momm" w:date="2020-03-27T08:35:00Z">
            <w:rPr/>
          </w:rPrChange>
        </w:rPr>
        <w:t xml:space="preserve">, </w:t>
      </w:r>
      <w:r w:rsidR="00272D5F" w:rsidRPr="00925253">
        <w:rPr>
          <w:highlight w:val="yellow"/>
          <w:rPrChange w:id="37" w:author="Henrique G. Momm" w:date="2020-03-27T08:35:00Z">
            <w:rPr/>
          </w:rPrChange>
        </w:rPr>
        <w:t>wallpaper groups</w:t>
      </w:r>
      <w:r w:rsidR="000424EC" w:rsidRPr="00925253">
        <w:rPr>
          <w:highlight w:val="yellow"/>
          <w:rPrChange w:id="38" w:author="Henrique G. Momm" w:date="2020-03-27T08:35:00Z">
            <w:rPr/>
          </w:rPrChange>
        </w:rPr>
        <w:t xml:space="preserve"> </w:t>
      </w:r>
      <w:r w:rsidR="000F522D" w:rsidRPr="00925253">
        <w:rPr>
          <w:highlight w:val="yellow"/>
          <w:rPrChange w:id="39" w:author="Henrique G. Momm" w:date="2020-03-27T08:35:00Z">
            <w:rPr/>
          </w:rPrChange>
        </w:rPr>
        <w:t>and other</w:t>
      </w:r>
      <w:r w:rsidR="000424EC" w:rsidRPr="00925253">
        <w:rPr>
          <w:highlight w:val="yellow"/>
          <w:rPrChange w:id="40" w:author="Henrique G. Momm" w:date="2020-03-27T08:35:00Z">
            <w:rPr/>
          </w:rPrChange>
        </w:rPr>
        <w:t xml:space="preserve"> repeating patterns).</w:t>
      </w:r>
      <w:r w:rsidR="00A1651E" w:rsidRPr="00925253">
        <w:rPr>
          <w:highlight w:val="yellow"/>
          <w:rPrChange w:id="41" w:author="Henrique G. Momm" w:date="2020-03-27T08:35:00Z">
            <w:rPr/>
          </w:rPrChange>
        </w:rPr>
        <w:t xml:space="preserve"> </w:t>
      </w:r>
      <w:r w:rsidR="00C963E7" w:rsidRPr="00925253">
        <w:rPr>
          <w:highlight w:val="yellow"/>
          <w:rPrChange w:id="42" w:author="Henrique G. Momm" w:date="2020-03-27T08:35:00Z">
            <w:rPr/>
          </w:rPrChange>
        </w:rPr>
        <w:t xml:space="preserve">Because the IoD is a quantitative </w:t>
      </w:r>
      <w:r w:rsidR="00A52225" w:rsidRPr="00925253">
        <w:rPr>
          <w:highlight w:val="yellow"/>
          <w:rPrChange w:id="43" w:author="Henrique G. Momm" w:date="2020-03-27T08:35:00Z">
            <w:rPr/>
          </w:rPrChange>
        </w:rPr>
        <w:t>metric</w:t>
      </w:r>
      <w:r w:rsidR="00C963E7" w:rsidRPr="00925253">
        <w:rPr>
          <w:highlight w:val="yellow"/>
          <w:rPrChange w:id="44" w:author="Henrique G. Momm" w:date="2020-03-27T08:35:00Z">
            <w:rPr/>
          </w:rPrChange>
        </w:rPr>
        <w:t xml:space="preserve">, it can be used </w:t>
      </w:r>
      <w:r w:rsidR="00F173FC" w:rsidRPr="00925253">
        <w:rPr>
          <w:highlight w:val="yellow"/>
          <w:rPrChange w:id="45" w:author="Henrique G. Momm" w:date="2020-03-27T08:35:00Z">
            <w:rPr/>
          </w:rPrChange>
        </w:rPr>
        <w:t>on its own</w:t>
      </w:r>
      <w:r w:rsidR="00C963E7" w:rsidRPr="00925253">
        <w:rPr>
          <w:highlight w:val="yellow"/>
          <w:rPrChange w:id="46" w:author="Henrique G. Momm" w:date="2020-03-27T08:35:00Z">
            <w:rPr/>
          </w:rPrChange>
        </w:rPr>
        <w:t xml:space="preserve"> as an aid for identifying areas of unusually high or low spatial disorder</w:t>
      </w:r>
      <w:r w:rsidR="008C03C0" w:rsidRPr="00925253">
        <w:rPr>
          <w:highlight w:val="yellow"/>
          <w:rPrChange w:id="47" w:author="Henrique G. Momm" w:date="2020-03-27T08:35:00Z">
            <w:rPr/>
          </w:rPrChange>
        </w:rPr>
        <w:t xml:space="preserve"> </w:t>
      </w:r>
      <w:r w:rsidR="00C963E7" w:rsidRPr="00925253">
        <w:rPr>
          <w:highlight w:val="yellow"/>
          <w:rPrChange w:id="48" w:author="Henrique G. Momm" w:date="2020-03-27T08:35:00Z">
            <w:rPr/>
          </w:rPrChange>
        </w:rPr>
        <w:t>or as enrichment for</w:t>
      </w:r>
      <w:r w:rsidR="00F95328" w:rsidRPr="00925253">
        <w:rPr>
          <w:highlight w:val="yellow"/>
          <w:rPrChange w:id="49" w:author="Henrique G. Momm" w:date="2020-03-27T08:35:00Z">
            <w:rPr/>
          </w:rPrChange>
        </w:rPr>
        <w:t xml:space="preserve"> </w:t>
      </w:r>
      <w:r w:rsidR="00C963E7" w:rsidRPr="00925253">
        <w:rPr>
          <w:highlight w:val="yellow"/>
          <w:rPrChange w:id="50" w:author="Henrique G. Momm" w:date="2020-03-27T08:35:00Z">
            <w:rPr/>
          </w:rPrChange>
        </w:rPr>
        <w:t>machine learning classification algorithms.</w:t>
      </w:r>
    </w:p>
    <w:p w14:paraId="718EDDCA" w14:textId="4C9C7620" w:rsidR="00707D55" w:rsidRPr="00241908" w:rsidRDefault="00707D55" w:rsidP="006644EE">
      <w:pPr>
        <w:pStyle w:val="Teaser"/>
        <w:spacing w:after="120"/>
        <w:rPr>
          <w:b/>
          <w:sz w:val="28"/>
          <w:szCs w:val="28"/>
        </w:rPr>
      </w:pPr>
      <w:r w:rsidRPr="00241908">
        <w:rPr>
          <w:b/>
          <w:sz w:val="28"/>
          <w:szCs w:val="28"/>
        </w:rPr>
        <w:t>Keywords:</w:t>
      </w:r>
    </w:p>
    <w:p w14:paraId="70D1397F" w14:textId="24F1F12C" w:rsidR="00707D55" w:rsidRPr="00241908" w:rsidRDefault="00707D55" w:rsidP="006644EE">
      <w:pPr>
        <w:pStyle w:val="AbstractSummary"/>
        <w:spacing w:after="120"/>
      </w:pPr>
      <w:r w:rsidRPr="00925253">
        <w:rPr>
          <w:highlight w:val="yellow"/>
          <w:rPrChange w:id="51" w:author="Henrique G. Momm" w:date="2020-03-27T08:35:00Z">
            <w:rPr/>
          </w:rPrChange>
        </w:rPr>
        <w:t>Pattern</w:t>
      </w:r>
      <w:r w:rsidR="00D104CA" w:rsidRPr="00925253">
        <w:rPr>
          <w:highlight w:val="yellow"/>
          <w:rPrChange w:id="52" w:author="Henrique G. Momm" w:date="2020-03-27T08:35:00Z">
            <w:rPr/>
          </w:rPrChange>
        </w:rPr>
        <w:t>s</w:t>
      </w:r>
      <w:r w:rsidRPr="00925253">
        <w:rPr>
          <w:highlight w:val="yellow"/>
          <w:rPrChange w:id="53" w:author="Henrique G. Momm" w:date="2020-03-27T08:35:00Z">
            <w:rPr/>
          </w:rPrChange>
        </w:rPr>
        <w:t>; Classification; Homogeneity, Algorithm</w:t>
      </w:r>
      <w:r w:rsidR="00D104CA" w:rsidRPr="00925253">
        <w:rPr>
          <w:highlight w:val="yellow"/>
          <w:rPrChange w:id="54" w:author="Henrique G. Momm" w:date="2020-03-27T08:35:00Z">
            <w:rPr/>
          </w:rPrChange>
        </w:rPr>
        <w:t>s</w:t>
      </w:r>
      <w:r w:rsidRPr="00925253">
        <w:rPr>
          <w:highlight w:val="yellow"/>
          <w:rPrChange w:id="55" w:author="Henrique G. Momm" w:date="2020-03-27T08:35:00Z">
            <w:rPr/>
          </w:rPrChange>
        </w:rPr>
        <w:t>; Forestry, Planning</w:t>
      </w:r>
    </w:p>
    <w:p w14:paraId="329D5EA5" w14:textId="77777777" w:rsidR="00635752" w:rsidRPr="00241908" w:rsidRDefault="00D73714" w:rsidP="006644EE">
      <w:pPr>
        <w:pStyle w:val="Teaser"/>
        <w:spacing w:after="120"/>
        <w:rPr>
          <w:b/>
          <w:sz w:val="28"/>
          <w:szCs w:val="28"/>
        </w:rPr>
      </w:pPr>
      <w:r w:rsidRPr="00241908">
        <w:rPr>
          <w:b/>
          <w:sz w:val="28"/>
          <w:szCs w:val="28"/>
        </w:rPr>
        <w:t>One Sentence Summary:</w:t>
      </w:r>
    </w:p>
    <w:p w14:paraId="70D65626" w14:textId="77777777" w:rsidR="00EA3FBB" w:rsidRDefault="00EA3FBB" w:rsidP="006644EE">
      <w:pPr>
        <w:pStyle w:val="Teaser"/>
        <w:spacing w:after="120"/>
        <w:sectPr w:rsidR="00EA3FBB" w:rsidSect="00EA3FBB">
          <w:headerReference w:type="default" r:id="rId8"/>
          <w:footerReference w:type="default" r:id="rId9"/>
          <w:headerReference w:type="first" r:id="rId10"/>
          <w:footerReference w:type="first" r:id="rId11"/>
          <w:pgSz w:w="12240" w:h="15840" w:code="1"/>
          <w:pgMar w:top="1440" w:right="1440" w:bottom="1440" w:left="1440" w:header="432" w:footer="720" w:gutter="0"/>
          <w:lnNumType w:countBy="5" w:distance="720"/>
          <w:cols w:space="720"/>
          <w:docGrid w:linePitch="360"/>
        </w:sectPr>
      </w:pPr>
    </w:p>
    <w:p w14:paraId="49E1C5C4" w14:textId="59D58EDB" w:rsidR="004062F4" w:rsidRPr="00241908" w:rsidRDefault="001A73E9" w:rsidP="006644EE">
      <w:pPr>
        <w:pStyle w:val="Teaser"/>
        <w:spacing w:after="120"/>
      </w:pPr>
      <w:r w:rsidRPr="00925253">
        <w:rPr>
          <w:highlight w:val="yellow"/>
          <w:rPrChange w:id="56" w:author="Henrique G. Momm" w:date="2020-03-27T08:35:00Z">
            <w:rPr/>
          </w:rPrChange>
        </w:rPr>
        <w:t xml:space="preserve">The spatial disorder of any arbitrary point in a set of points </w:t>
      </w:r>
      <w:r w:rsidR="00F95328" w:rsidRPr="00925253">
        <w:rPr>
          <w:highlight w:val="yellow"/>
          <w:rPrChange w:id="57" w:author="Henrique G. Momm" w:date="2020-03-27T08:35:00Z">
            <w:rPr/>
          </w:rPrChange>
        </w:rPr>
        <w:t xml:space="preserve">can be quantified by comparing </w:t>
      </w:r>
      <w:r w:rsidR="00761958" w:rsidRPr="00925253">
        <w:rPr>
          <w:highlight w:val="yellow"/>
          <w:rPrChange w:id="58" w:author="Henrique G. Momm" w:date="2020-03-27T08:35:00Z">
            <w:rPr/>
          </w:rPrChange>
        </w:rPr>
        <w:t xml:space="preserve">the </w:t>
      </w:r>
      <w:r w:rsidR="004E1CCD" w:rsidRPr="00925253">
        <w:rPr>
          <w:highlight w:val="yellow"/>
          <w:rPrChange w:id="59" w:author="Henrique G. Momm" w:date="2020-03-27T08:35:00Z">
            <w:rPr/>
          </w:rPrChange>
        </w:rPr>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2942280F" w:rsidR="00646FCC" w:rsidRPr="00241908" w:rsidRDefault="00646FCC" w:rsidP="006644EE">
      <w:pPr>
        <w:pStyle w:val="Heading1"/>
        <w:spacing w:after="120"/>
      </w:pPr>
      <w:r w:rsidRPr="00241908">
        <w:lastRenderedPageBreak/>
        <w:t>Introduction</w:t>
      </w:r>
    </w:p>
    <w:p w14:paraId="2D7EAB57" w14:textId="4A26014F" w:rsidR="00925253" w:rsidRDefault="00D2329A" w:rsidP="009D66C6">
      <w:pPr>
        <w:spacing w:after="240"/>
      </w:pPr>
      <w:r>
        <w:t xml:space="preserve">The </w:t>
      </w:r>
      <w:r w:rsidR="006E0DD8">
        <w:t xml:space="preserve">increasingly rapid acquisition of spatial data </w:t>
      </w:r>
      <w:r w:rsidR="00084DD1">
        <w:t>has generated</w:t>
      </w:r>
      <w:r w:rsidR="006E0DD8">
        <w:t xml:space="preserve"> the need for automated methods to </w:t>
      </w:r>
      <w:r w:rsidR="00925253">
        <w:t>convert</w:t>
      </w:r>
      <w:r w:rsidR="006E0DD8">
        <w:t xml:space="preserve"> </w:t>
      </w:r>
      <w:r w:rsidR="00D15B67">
        <w:t xml:space="preserve">sizable </w:t>
      </w:r>
      <w:r w:rsidR="006E0DD8">
        <w:t>amount</w:t>
      </w:r>
      <w:r w:rsidR="00D15B67">
        <w:t>s</w:t>
      </w:r>
      <w:r w:rsidR="006E0DD8">
        <w:t xml:space="preserve"> of data being generated</w:t>
      </w:r>
      <w:r w:rsidR="00925253">
        <w:t xml:space="preserve"> into usable information</w:t>
      </w:r>
      <w:r w:rsidR="006E0DD8">
        <w:t xml:space="preserve">. </w:t>
      </w:r>
      <w:r w:rsidR="00925253">
        <w:t>A large number of established tools used to detect patterns</w:t>
      </w:r>
      <w:r w:rsidR="00077C05">
        <w:t xml:space="preserve"> are available</w:t>
      </w:r>
      <w:r w:rsidR="00925253">
        <w:t>, particularly those statistical or locational in nature</w:t>
      </w:r>
      <w:r w:rsidR="00077C05" w:rsidRPr="00077C05">
        <w:rPr>
          <w:i/>
          <w:iCs/>
        </w:rPr>
        <w:t xml:space="preserve"> </w:t>
      </w:r>
      <w:sdt>
        <w:sdtPr>
          <w:rPr>
            <w:i/>
            <w:iCs/>
          </w:rPr>
          <w:id w:val="-692909866"/>
          <w:citation/>
        </w:sdtPr>
        <w:sdtContent>
          <w:r w:rsidR="00077C05">
            <w:rPr>
              <w:i/>
              <w:iCs/>
            </w:rPr>
            <w:fldChar w:fldCharType="begin"/>
          </w:r>
          <w:r w:rsidR="00077C05">
            <w:instrText xml:space="preserve"> CITATION Sha11 \l 1033 </w:instrText>
          </w:r>
          <w:r w:rsidR="00077C05">
            <w:rPr>
              <w:i/>
              <w:iCs/>
            </w:rPr>
            <w:fldChar w:fldCharType="separate"/>
          </w:r>
          <w:r w:rsidR="00077C05" w:rsidRPr="000D0D77">
            <w:rPr>
              <w:noProof/>
            </w:rPr>
            <w:t>[1]</w:t>
          </w:r>
          <w:r w:rsidR="00077C05">
            <w:rPr>
              <w:i/>
              <w:iCs/>
            </w:rPr>
            <w:fldChar w:fldCharType="end"/>
          </w:r>
        </w:sdtContent>
      </w:sdt>
      <w:r w:rsidR="00077C05">
        <w:t>.</w:t>
      </w:r>
      <w:r w:rsidR="00077C05" w:rsidRPr="00077C05">
        <w:t xml:space="preserve"> </w:t>
      </w:r>
      <w:commentRangeStart w:id="60"/>
      <w:r w:rsidR="00077C05" w:rsidRPr="00647121">
        <w:rPr>
          <w:highlight w:val="yellow"/>
        </w:rPr>
        <w:t xml:space="preserve">While these methods can be broadly said to detect patterns, there is a relative scarcity of methods for the detection </w:t>
      </w:r>
      <w:r w:rsidR="00077C05" w:rsidRPr="00647121">
        <w:rPr>
          <w:highlight w:val="red"/>
        </w:rPr>
        <w:t xml:space="preserve">of </w:t>
      </w:r>
      <w:commentRangeStart w:id="61"/>
      <w:r w:rsidR="00077C05" w:rsidRPr="00647121">
        <w:rPr>
          <w:highlight w:val="red"/>
        </w:rPr>
        <w:t>geometric patterns</w:t>
      </w:r>
      <w:commentRangeEnd w:id="61"/>
      <w:r w:rsidR="00D15B67" w:rsidRPr="00084DD1">
        <w:rPr>
          <w:rStyle w:val="CommentReference"/>
          <w:rFonts w:eastAsia="Times New Roman"/>
          <w:highlight w:val="red"/>
        </w:rPr>
        <w:commentReference w:id="61"/>
      </w:r>
      <w:r w:rsidR="00077C05" w:rsidRPr="00084DD1">
        <w:rPr>
          <w:highlight w:val="red"/>
        </w:rPr>
        <w:t xml:space="preserve"> </w:t>
      </w:r>
      <w:r w:rsidR="00077C05" w:rsidRPr="00084DD1">
        <w:rPr>
          <w:highlight w:val="yellow"/>
        </w:rPr>
        <w:t>in geospatial contexts.</w:t>
      </w:r>
      <w:commentRangeEnd w:id="60"/>
      <w:r w:rsidR="00077C05">
        <w:rPr>
          <w:rStyle w:val="CommentReference"/>
          <w:rFonts w:eastAsia="Times New Roman"/>
        </w:rPr>
        <w:commentReference w:id="60"/>
      </w:r>
    </w:p>
    <w:p w14:paraId="088F09DC" w14:textId="26C6881A" w:rsidR="00077C05" w:rsidRDefault="00077C05" w:rsidP="009D66C6">
      <w:pPr>
        <w:spacing w:after="240"/>
        <w:rPr>
          <w:color w:val="000000" w:themeColor="text1"/>
        </w:rPr>
      </w:pPr>
      <w:r>
        <w:rPr>
          <w:color w:val="000000" w:themeColor="text1"/>
        </w:rPr>
        <w:t xml:space="preserve">For example, land cover classification is one of the </w:t>
      </w:r>
      <w:r w:rsidR="007D05C7">
        <w:rPr>
          <w:color w:val="000000" w:themeColor="text1"/>
        </w:rPr>
        <w:t>most</w:t>
      </w:r>
      <w:r w:rsidR="00084DD1">
        <w:rPr>
          <w:color w:val="000000" w:themeColor="text1"/>
        </w:rPr>
        <w:t xml:space="preserve"> widely</w:t>
      </w:r>
      <w:r w:rsidR="007D05C7">
        <w:rPr>
          <w:color w:val="000000" w:themeColor="text1"/>
        </w:rPr>
        <w:t xml:space="preserve"> used and accepted</w:t>
      </w:r>
      <w:r>
        <w:rPr>
          <w:color w:val="000000" w:themeColor="text1"/>
        </w:rPr>
        <w:t xml:space="preserve"> applications of geospatial technologies. Land cover classification studies have been conducted using a wide array of data sources, mostly raster grids derived from aerially- or satellite-collected imagery </w:t>
      </w:r>
      <w:sdt>
        <w:sdtPr>
          <w:rPr>
            <w:color w:val="000000" w:themeColor="text1"/>
          </w:rPr>
          <w:id w:val="-646282395"/>
          <w:citation/>
        </w:sdtPr>
        <w:sdtContent>
          <w:r>
            <w:rPr>
              <w:color w:val="000000" w:themeColor="text1"/>
            </w:rPr>
            <w:fldChar w:fldCharType="begin"/>
          </w:r>
          <w:r>
            <w:rPr>
              <w:color w:val="000000" w:themeColor="text1"/>
            </w:rPr>
            <w:instrText xml:space="preserve"> CITATION She16 \l 1033  \m Dar17</w:instrText>
          </w:r>
          <w:r>
            <w:rPr>
              <w:color w:val="000000" w:themeColor="text1"/>
            </w:rPr>
            <w:fldChar w:fldCharType="separate"/>
          </w:r>
          <w:r w:rsidRPr="000D0D77">
            <w:rPr>
              <w:noProof/>
              <w:color w:val="000000" w:themeColor="text1"/>
            </w:rPr>
            <w:t>[2, 3]</w:t>
          </w:r>
          <w:r>
            <w:rPr>
              <w:color w:val="000000" w:themeColor="text1"/>
            </w:rPr>
            <w:fldChar w:fldCharType="end"/>
          </w:r>
        </w:sdtContent>
      </w:sdt>
      <w:r>
        <w:rPr>
          <w:color w:val="000000" w:themeColor="text1"/>
        </w:rPr>
        <w:t xml:space="preserve">. The majority of landcover studies treated individual pixels as isolated data points, ignoring the information contained in the spatial relationships between pixels. </w:t>
      </w:r>
      <w:r w:rsidR="007D05C7">
        <w:rPr>
          <w:color w:val="000000" w:themeColor="text1"/>
        </w:rPr>
        <w:t xml:space="preserve">Different set of methods </w:t>
      </w:r>
      <w:r w:rsidR="00B31AD0">
        <w:rPr>
          <w:color w:val="000000" w:themeColor="text1"/>
        </w:rPr>
        <w:t>have been</w:t>
      </w:r>
      <w:bookmarkStart w:id="62" w:name="_GoBack"/>
      <w:bookmarkEnd w:id="62"/>
      <w:r w:rsidR="007D05C7">
        <w:rPr>
          <w:color w:val="000000" w:themeColor="text1"/>
        </w:rPr>
        <w:t xml:space="preserve"> developed to discriminate between features based on image texture</w:t>
      </w:r>
      <w:r w:rsidR="00B31AD0">
        <w:rPr>
          <w:color w:val="000000" w:themeColor="text1"/>
        </w:rPr>
        <w:t xml:space="preserve"> and the</w:t>
      </w:r>
      <w:r w:rsidR="007D05C7">
        <w:rPr>
          <w:color w:val="000000" w:themeColor="text1"/>
        </w:rPr>
        <w:t xml:space="preserve"> frequency of tonal changes based on pre-determine</w:t>
      </w:r>
      <w:r w:rsidR="00084DD1">
        <w:rPr>
          <w:color w:val="000000" w:themeColor="text1"/>
        </w:rPr>
        <w:t>d</w:t>
      </w:r>
      <w:r w:rsidR="007D05C7">
        <w:rPr>
          <w:color w:val="000000" w:themeColor="text1"/>
        </w:rPr>
        <w:t xml:space="preserve"> texture operator</w:t>
      </w:r>
      <w:r w:rsidR="00084DD1">
        <w:rPr>
          <w:color w:val="000000" w:themeColor="text1"/>
        </w:rPr>
        <w:t xml:space="preserve">s </w:t>
      </w:r>
      <w:sdt>
        <w:sdtPr>
          <w:rPr>
            <w:color w:val="000000" w:themeColor="text1"/>
          </w:rPr>
          <w:id w:val="650336671"/>
          <w:citation/>
        </w:sdtPr>
        <w:sdtContent>
          <w:r w:rsidR="00647121">
            <w:rPr>
              <w:color w:val="000000" w:themeColor="text1"/>
            </w:rPr>
            <w:fldChar w:fldCharType="begin"/>
          </w:r>
          <w:r w:rsidR="00647121">
            <w:rPr>
              <w:color w:val="000000" w:themeColor="text1"/>
            </w:rPr>
            <w:instrText xml:space="preserve"> CITATION HGM09 \l 1033 </w:instrText>
          </w:r>
          <w:r w:rsidR="00647121">
            <w:rPr>
              <w:color w:val="000000" w:themeColor="text1"/>
            </w:rPr>
            <w:fldChar w:fldCharType="separate"/>
          </w:r>
          <w:r w:rsidR="00647121" w:rsidRPr="00647121">
            <w:rPr>
              <w:noProof/>
              <w:color w:val="000000" w:themeColor="text1"/>
            </w:rPr>
            <w:t>[4]</w:t>
          </w:r>
          <w:r w:rsidR="00647121">
            <w:rPr>
              <w:color w:val="000000" w:themeColor="text1"/>
            </w:rPr>
            <w:fldChar w:fldCharType="end"/>
          </w:r>
        </w:sdtContent>
      </w:sdt>
      <w:r w:rsidR="00647121">
        <w:rPr>
          <w:color w:val="000000" w:themeColor="text1"/>
        </w:rPr>
        <w:t xml:space="preserve">. </w:t>
      </w:r>
      <w:r>
        <w:rPr>
          <w:color w:val="000000" w:themeColor="text1"/>
        </w:rPr>
        <w:t xml:space="preserve">Haralick textures were among the first proposed metrics that quantified the spatial relationships between adjacent pixels </w:t>
      </w:r>
      <w:sdt>
        <w:sdtPr>
          <w:rPr>
            <w:color w:val="000000" w:themeColor="text1"/>
          </w:rPr>
          <w:id w:val="-133486531"/>
          <w:citation/>
        </w:sdtPr>
        <w:sdtContent>
          <w:r>
            <w:rPr>
              <w:color w:val="000000" w:themeColor="text1"/>
            </w:rPr>
            <w:fldChar w:fldCharType="begin"/>
          </w:r>
          <w:r>
            <w:rPr>
              <w:color w:val="000000" w:themeColor="text1"/>
            </w:rPr>
            <w:instrText xml:space="preserve"> CITATION Rob73 \l 1033 </w:instrText>
          </w:r>
          <w:r>
            <w:rPr>
              <w:color w:val="000000" w:themeColor="text1"/>
            </w:rPr>
            <w:fldChar w:fldCharType="separate"/>
          </w:r>
          <w:r w:rsidRPr="000D0D77">
            <w:rPr>
              <w:noProof/>
              <w:color w:val="000000" w:themeColor="text1"/>
            </w:rPr>
            <w:t>[4]</w:t>
          </w:r>
          <w:r>
            <w:rPr>
              <w:color w:val="000000" w:themeColor="text1"/>
            </w:rPr>
            <w:fldChar w:fldCharType="end"/>
          </w:r>
        </w:sdtContent>
      </w:sdt>
      <w:r>
        <w:rPr>
          <w:color w:val="000000" w:themeColor="text1"/>
        </w:rPr>
        <w:t xml:space="preserve">, and have since been used to increase the accuracy of land cover classification studies </w:t>
      </w:r>
      <w:sdt>
        <w:sdtPr>
          <w:rPr>
            <w:color w:val="000000" w:themeColor="text1"/>
          </w:rPr>
          <w:id w:val="2555104"/>
          <w:citation/>
        </w:sdtPr>
        <w:sdtContent>
          <w:r>
            <w:rPr>
              <w:color w:val="000000" w:themeColor="text1"/>
            </w:rPr>
            <w:fldChar w:fldCharType="begin"/>
          </w:r>
          <w:r>
            <w:rPr>
              <w:color w:val="000000" w:themeColor="text1"/>
            </w:rPr>
            <w:instrText xml:space="preserve"> CITATION HGM09 \l 1033 </w:instrText>
          </w:r>
          <w:r>
            <w:rPr>
              <w:color w:val="000000" w:themeColor="text1"/>
            </w:rPr>
            <w:fldChar w:fldCharType="separate"/>
          </w:r>
          <w:r w:rsidRPr="000D0D77">
            <w:rPr>
              <w:noProof/>
              <w:color w:val="000000" w:themeColor="text1"/>
            </w:rPr>
            <w:t>[5]</w:t>
          </w:r>
          <w:r>
            <w:rPr>
              <w:color w:val="000000" w:themeColor="text1"/>
            </w:rPr>
            <w:fldChar w:fldCharType="end"/>
          </w:r>
        </w:sdtContent>
      </w:sdt>
      <w:r>
        <w:rPr>
          <w:color w:val="000000" w:themeColor="text1"/>
        </w:rPr>
        <w:t xml:space="preserve">. Subsequent developments, such as so-called contextual classification methods, further sought to quantify the information contained within spatial pixel-neighbor relationship </w:t>
      </w:r>
      <w:sdt>
        <w:sdtPr>
          <w:rPr>
            <w:color w:val="000000" w:themeColor="text1"/>
          </w:rPr>
          <w:id w:val="-1805534840"/>
          <w:citation/>
        </w:sdtPr>
        <w:sdtContent>
          <w:r>
            <w:rPr>
              <w:color w:val="000000" w:themeColor="text1"/>
            </w:rPr>
            <w:fldChar w:fldCharType="begin"/>
          </w:r>
          <w:r>
            <w:rPr>
              <w:color w:val="000000" w:themeColor="text1"/>
            </w:rPr>
            <w:instrText xml:space="preserve"> CITATION Phi81 \l 1033 </w:instrText>
          </w:r>
          <w:r>
            <w:rPr>
              <w:color w:val="000000" w:themeColor="text1"/>
            </w:rPr>
            <w:fldChar w:fldCharType="separate"/>
          </w:r>
          <w:r w:rsidRPr="000D0D77">
            <w:rPr>
              <w:noProof/>
              <w:color w:val="000000" w:themeColor="text1"/>
            </w:rPr>
            <w:t>[6]</w:t>
          </w:r>
          <w:r>
            <w:rPr>
              <w:color w:val="000000" w:themeColor="text1"/>
            </w:rPr>
            <w:fldChar w:fldCharType="end"/>
          </w:r>
        </w:sdtContent>
      </w:sdt>
      <w:r>
        <w:rPr>
          <w:color w:val="000000" w:themeColor="text1"/>
        </w:rPr>
        <w:t xml:space="preserve">. Quantification of lacunarity (self-similarity) has also been used as a way to quantify scale-dependent heterogeneity in raster imagery as a way </w:t>
      </w:r>
      <w:r w:rsidR="007D05C7">
        <w:rPr>
          <w:color w:val="000000" w:themeColor="text1"/>
        </w:rPr>
        <w:t xml:space="preserve">to </w:t>
      </w:r>
      <w:r>
        <w:rPr>
          <w:color w:val="000000" w:themeColor="text1"/>
        </w:rPr>
        <w:t xml:space="preserve">aid differentiation of ordered and disordered land use </w:t>
      </w:r>
      <w:sdt>
        <w:sdtPr>
          <w:rPr>
            <w:color w:val="000000" w:themeColor="text1"/>
          </w:rPr>
          <w:id w:val="-231621418"/>
          <w:citation/>
        </w:sdtPr>
        <w:sdtContent>
          <w:r>
            <w:rPr>
              <w:color w:val="000000" w:themeColor="text1"/>
            </w:rPr>
            <w:fldChar w:fldCharType="begin"/>
          </w:r>
          <w:r>
            <w:rPr>
              <w:color w:val="000000" w:themeColor="text1"/>
            </w:rPr>
            <w:instrText xml:space="preserve"> CITATION Pin00 \l 1033 </w:instrText>
          </w:r>
          <w:r>
            <w:rPr>
              <w:color w:val="000000" w:themeColor="text1"/>
            </w:rPr>
            <w:fldChar w:fldCharType="separate"/>
          </w:r>
          <w:r w:rsidRPr="000D0D77">
            <w:rPr>
              <w:noProof/>
              <w:color w:val="000000" w:themeColor="text1"/>
            </w:rPr>
            <w:t>[7]</w:t>
          </w:r>
          <w:r>
            <w:rPr>
              <w:color w:val="000000" w:themeColor="text1"/>
            </w:rPr>
            <w:fldChar w:fldCharType="end"/>
          </w:r>
        </w:sdtContent>
      </w:sdt>
      <w:r w:rsidR="00647121">
        <w:rPr>
          <w:color w:val="000000" w:themeColor="text1"/>
        </w:rPr>
        <w:t>. Additional</w:t>
      </w:r>
      <w:r>
        <w:rPr>
          <w:color w:val="000000" w:themeColor="text1"/>
        </w:rPr>
        <w:t xml:space="preserve"> work has shown that textural periodicity is suggestive of certain landcover types </w:t>
      </w:r>
      <w:sdt>
        <w:sdtPr>
          <w:rPr>
            <w:color w:val="000000" w:themeColor="text1"/>
          </w:rPr>
          <w:id w:val="-722143452"/>
          <w:citation/>
        </w:sdtPr>
        <w:sdtContent>
          <w:r>
            <w:rPr>
              <w:color w:val="000000" w:themeColor="text1"/>
            </w:rPr>
            <w:fldChar w:fldCharType="begin"/>
          </w:r>
          <w:r>
            <w:rPr>
              <w:color w:val="000000" w:themeColor="text1"/>
            </w:rPr>
            <w:instrText xml:space="preserve"> CITATION Rog06 \l 1033 </w:instrText>
          </w:r>
          <w:r>
            <w:rPr>
              <w:color w:val="000000" w:themeColor="text1"/>
            </w:rPr>
            <w:fldChar w:fldCharType="separate"/>
          </w:r>
          <w:r w:rsidRPr="000D0D77">
            <w:rPr>
              <w:noProof/>
              <w:color w:val="000000" w:themeColor="text1"/>
            </w:rPr>
            <w:t>[8]</w:t>
          </w:r>
          <w:r>
            <w:rPr>
              <w:color w:val="000000" w:themeColor="text1"/>
            </w:rPr>
            <w:fldChar w:fldCharType="end"/>
          </w:r>
        </w:sdtContent>
      </w:sdt>
      <w:r>
        <w:rPr>
          <w:color w:val="000000" w:themeColor="text1"/>
        </w:rPr>
        <w:t xml:space="preserve">. Over time, a number of additional quantitative metrics of landcover textures and patterns have been developed </w:t>
      </w:r>
      <w:sdt>
        <w:sdtPr>
          <w:rPr>
            <w:color w:val="000000" w:themeColor="text1"/>
          </w:rPr>
          <w:id w:val="-1666159157"/>
          <w:citation/>
        </w:sdtPr>
        <w:sdtContent>
          <w:r>
            <w:rPr>
              <w:color w:val="000000" w:themeColor="text1"/>
            </w:rPr>
            <w:fldChar w:fldCharType="begin"/>
          </w:r>
          <w:r>
            <w:rPr>
              <w:color w:val="000000" w:themeColor="text1"/>
            </w:rPr>
            <w:instrText xml:space="preserve"> CITATION Tar03 \l 1033 </w:instrText>
          </w:r>
          <w:r>
            <w:rPr>
              <w:color w:val="000000" w:themeColor="text1"/>
            </w:rPr>
            <w:fldChar w:fldCharType="separate"/>
          </w:r>
          <w:r w:rsidRPr="000D0D77">
            <w:rPr>
              <w:noProof/>
              <w:color w:val="000000" w:themeColor="text1"/>
            </w:rPr>
            <w:t>[9]</w:t>
          </w:r>
          <w:r>
            <w:rPr>
              <w:color w:val="000000" w:themeColor="text1"/>
            </w:rPr>
            <w:fldChar w:fldCharType="end"/>
          </w:r>
        </w:sdtContent>
      </w:sdt>
      <w:r>
        <w:rPr>
          <w:color w:val="000000" w:themeColor="text1"/>
        </w:rPr>
        <w:t xml:space="preserve">. </w:t>
      </w:r>
      <w:commentRangeStart w:id="63"/>
      <w:r>
        <w:rPr>
          <w:color w:val="000000" w:themeColor="text1"/>
        </w:rPr>
        <w:t>Though the previously mentioned methods consider the spatial relationships of data, accounting for geometric relationships is less common</w:t>
      </w:r>
      <w:commentRangeEnd w:id="63"/>
      <w:r w:rsidR="007D05C7">
        <w:rPr>
          <w:rStyle w:val="CommentReference"/>
          <w:rFonts w:eastAsia="Times New Roman"/>
        </w:rPr>
        <w:commentReference w:id="63"/>
      </w:r>
      <w:r>
        <w:rPr>
          <w:color w:val="000000" w:themeColor="text1"/>
        </w:rPr>
        <w:t xml:space="preserve">. </w:t>
      </w:r>
    </w:p>
    <w:p w14:paraId="75A8321A" w14:textId="6F03EEF6" w:rsidR="00D15B67" w:rsidRDefault="00D15B67" w:rsidP="009D66C6">
      <w:pPr>
        <w:spacing w:after="240"/>
        <w:rPr>
          <w:color w:val="000000" w:themeColor="text1"/>
        </w:rPr>
      </w:pPr>
      <w:r>
        <w:rPr>
          <w:color w:val="000000" w:themeColor="text1"/>
        </w:rPr>
        <w:t xml:space="preserve">Because imagery and elevation models are most easily represented as raster datasets, the bulk of methods developed to quantify spatial textures and patterns in geospatial contexts are applicable to raster data only. Yet, not all geographic information can or should be represented as raster data, such as the </w:t>
      </w:r>
      <w:r w:rsidR="00647121">
        <w:rPr>
          <w:color w:val="000000" w:themeColor="text1"/>
        </w:rPr>
        <w:t>coordinate</w:t>
      </w:r>
      <w:r>
        <w:rPr>
          <w:color w:val="000000" w:themeColor="text1"/>
        </w:rPr>
        <w:t xml:space="preserve"> locations of features of interest. Extensive work has been done on the development of algorithms for detecting regularly repeating structures in point clouds, but these methods have been primarily applied in non-geographic contexts </w:t>
      </w:r>
      <w:sdt>
        <w:sdtPr>
          <w:rPr>
            <w:color w:val="000000" w:themeColor="text1"/>
          </w:rPr>
          <w:id w:val="-1841223994"/>
          <w:citation/>
        </w:sdtPr>
        <w:sdtContent>
          <w:r>
            <w:rPr>
              <w:color w:val="000000" w:themeColor="text1"/>
            </w:rPr>
            <w:fldChar w:fldCharType="begin"/>
          </w:r>
          <w:r>
            <w:rPr>
              <w:color w:val="000000" w:themeColor="text1"/>
            </w:rPr>
            <w:instrText xml:space="preserve"> CITATION Mar08 \l 1033 </w:instrText>
          </w:r>
          <w:r>
            <w:rPr>
              <w:color w:val="000000" w:themeColor="text1"/>
            </w:rPr>
            <w:fldChar w:fldCharType="separate"/>
          </w:r>
          <w:r w:rsidRPr="000D0D77">
            <w:rPr>
              <w:noProof/>
              <w:color w:val="000000" w:themeColor="text1"/>
            </w:rPr>
            <w:t>[11]</w:t>
          </w:r>
          <w:r>
            <w:rPr>
              <w:color w:val="000000" w:themeColor="text1"/>
            </w:rPr>
            <w:fldChar w:fldCharType="end"/>
          </w:r>
        </w:sdtContent>
      </w:sdt>
      <w:r>
        <w:rPr>
          <w:color w:val="000000" w:themeColor="text1"/>
        </w:rPr>
        <w:t xml:space="preserve">. Additionally, these algorithms do not make an attempt to quantify the level of regularity of individual points in the point cloud even though the regularity of the point cloud is detected quantitatively. </w:t>
      </w:r>
      <w:r>
        <w:rPr>
          <w:i/>
          <w:iCs/>
          <w:color w:val="000000" w:themeColor="text1"/>
        </w:rPr>
        <w:t xml:space="preserve">Antuono et al. </w:t>
      </w:r>
      <w:r>
        <w:rPr>
          <w:color w:val="000000" w:themeColor="text1"/>
        </w:rPr>
        <w:t xml:space="preserve">suggest an algorithm to quantify disorder within simulated fluid-particle systems, but this algorithm makes the assumption that disorder is defined as the deviation from a grid-like structure, an assumption that is likely valid for fluid simulations but fails in the context of geographic systems where order and disorder might be more loosely defined </w:t>
      </w:r>
      <w:sdt>
        <w:sdtPr>
          <w:rPr>
            <w:color w:val="000000" w:themeColor="text1"/>
          </w:rPr>
          <w:id w:val="-679191384"/>
          <w:citation/>
        </w:sdtPr>
        <w:sdtContent>
          <w:r>
            <w:rPr>
              <w:color w:val="000000" w:themeColor="text1"/>
            </w:rPr>
            <w:fldChar w:fldCharType="begin"/>
          </w:r>
          <w:r>
            <w:rPr>
              <w:color w:val="000000" w:themeColor="text1"/>
            </w:rPr>
            <w:instrText xml:space="preserve"> CITATION Mat14 \l 1033 </w:instrText>
          </w:r>
          <w:r>
            <w:rPr>
              <w:color w:val="000000" w:themeColor="text1"/>
            </w:rPr>
            <w:fldChar w:fldCharType="separate"/>
          </w:r>
          <w:r w:rsidRPr="000D0D77">
            <w:rPr>
              <w:noProof/>
              <w:color w:val="000000" w:themeColor="text1"/>
            </w:rPr>
            <w:t>[12]</w:t>
          </w:r>
          <w:r>
            <w:rPr>
              <w:color w:val="000000" w:themeColor="text1"/>
            </w:rPr>
            <w:fldChar w:fldCharType="end"/>
          </w:r>
        </w:sdtContent>
      </w:sdt>
      <w:r>
        <w:rPr>
          <w:color w:val="000000" w:themeColor="text1"/>
        </w:rPr>
        <w:t xml:space="preserve">. </w:t>
      </w:r>
      <w:r>
        <w:t>Because of this, geometric patterns such as row crop spacing or patterns of building footprints in planned communities are a dimension of geospatial that is often ignored</w:t>
      </w:r>
      <w:r>
        <w:rPr>
          <w:color w:val="000000" w:themeColor="text1"/>
        </w:rPr>
        <w:t>,</w:t>
      </w:r>
      <w:r w:rsidR="00E66824">
        <w:rPr>
          <w:color w:val="000000" w:themeColor="text1"/>
        </w:rPr>
        <w:t xml:space="preserve"> and</w:t>
      </w:r>
      <w:r>
        <w:rPr>
          <w:color w:val="000000" w:themeColor="text1"/>
        </w:rPr>
        <w:t xml:space="preserve"> there is a deficiency of methods that can quantify the disorder of geospatial point data without relying on </w:t>
      </w:r>
      <w:r>
        <w:rPr>
          <w:i/>
          <w:iCs/>
          <w:color w:val="000000" w:themeColor="text1"/>
        </w:rPr>
        <w:t xml:space="preserve">a priori </w:t>
      </w:r>
      <w:r>
        <w:rPr>
          <w:color w:val="000000" w:themeColor="text1"/>
        </w:rPr>
        <w:t>assumptions about what types of patterns constitute “order</w:t>
      </w:r>
      <w:r w:rsidR="00E66824">
        <w:rPr>
          <w:color w:val="000000" w:themeColor="text1"/>
        </w:rPr>
        <w:t>”.</w:t>
      </w:r>
    </w:p>
    <w:p w14:paraId="4E4F9F56" w14:textId="77777777" w:rsidR="00D15B67" w:rsidRDefault="00D15B67" w:rsidP="009D66C6">
      <w:pPr>
        <w:spacing w:after="240"/>
        <w:rPr>
          <w:color w:val="000000" w:themeColor="text1"/>
        </w:rPr>
      </w:pPr>
    </w:p>
    <w:p w14:paraId="46202256" w14:textId="456A9041" w:rsidR="004F4090" w:rsidRPr="004F4090" w:rsidRDefault="00D15B67" w:rsidP="004F4090">
      <w:r>
        <w:lastRenderedPageBreak/>
        <w:t xml:space="preserve">In order to </w:t>
      </w:r>
      <w:r w:rsidR="006A478E">
        <w:t>capture</w:t>
      </w:r>
      <w:r>
        <w:t xml:space="preserve"> the geometric </w:t>
      </w:r>
      <w:r w:rsidR="00446BFE">
        <w:t>disorder</w:t>
      </w:r>
      <w:r w:rsidR="00FF13C1">
        <w:t xml:space="preserve"> </w:t>
      </w:r>
      <w:r>
        <w:t>of spatial point data</w:t>
      </w:r>
      <w:r w:rsidR="00FF13C1">
        <w:t>sets</w:t>
      </w:r>
      <w:r>
        <w:t xml:space="preserve">, </w:t>
      </w:r>
      <w:r w:rsidRPr="00241908">
        <w:t>a new metric</w:t>
      </w:r>
      <w:r w:rsidR="00446BFE">
        <w:t xml:space="preserve"> </w:t>
      </w:r>
      <w:r w:rsidRPr="00241908">
        <w:t xml:space="preserve">and related algorithm that </w:t>
      </w:r>
      <w:r w:rsidR="00E30856">
        <w:t xml:space="preserve">quantitatively </w:t>
      </w:r>
      <w:r w:rsidRPr="00241908">
        <w:t xml:space="preserve">describes the </w:t>
      </w:r>
      <w:r>
        <w:t>geometric</w:t>
      </w:r>
      <w:r w:rsidRPr="00241908">
        <w:t xml:space="preserve"> spatial </w:t>
      </w:r>
      <w:r w:rsidR="00E30856">
        <w:t>order/</w:t>
      </w:r>
      <w:r w:rsidRPr="00241908">
        <w:t>disorder of geographic point sets, the “Index of Disorder”</w:t>
      </w:r>
      <w:r>
        <w:t xml:space="preserve"> (IoD)</w:t>
      </w:r>
      <w:r w:rsidR="00FF13C1">
        <w:t xml:space="preserve"> is proposed. </w:t>
      </w:r>
      <w:r w:rsidR="006A478E">
        <w:t>Calculation and assignment</w:t>
      </w:r>
      <w:r w:rsidR="008D3579">
        <w:t xml:space="preserve"> of an IoD score to each point </w:t>
      </w:r>
      <w:r w:rsidR="008D3579">
        <w:t xml:space="preserve">allows the identification of </w:t>
      </w:r>
      <w:r w:rsidR="008D3579">
        <w:t xml:space="preserve">areas of relatively high or low </w:t>
      </w:r>
      <w:r w:rsidR="008D3579">
        <w:t xml:space="preserve">point pattern </w:t>
      </w:r>
      <w:r w:rsidR="008D3579">
        <w:t xml:space="preserve">disorder. </w:t>
      </w:r>
      <w:r w:rsidR="00E30856">
        <w:t xml:space="preserve">The main objectives of this study are three-fold: (1) describe the IoD assumptions, parameters, and </w:t>
      </w:r>
      <w:r w:rsidR="006A478E">
        <w:t>calculation</w:t>
      </w:r>
      <w:r w:rsidR="00E30856">
        <w:t xml:space="preserve">, (2) </w:t>
      </w:r>
      <w:r w:rsidR="006A478E">
        <w:t>discuss the interpretation of IoD scores</w:t>
      </w:r>
      <w:r w:rsidR="008D3579">
        <w:t xml:space="preserve">, and (3) </w:t>
      </w:r>
      <w:r w:rsidR="009170B4">
        <w:t>assess</w:t>
      </w:r>
      <w:r w:rsidR="008D3579">
        <w:t xml:space="preserve"> the IoD’s performance through its application to synthetic and natural geospatial datasets. </w:t>
      </w:r>
    </w:p>
    <w:p w14:paraId="15B81FA8" w14:textId="0339CD68" w:rsidR="00646FCC" w:rsidRPr="00241908" w:rsidRDefault="00646FCC" w:rsidP="006644EE">
      <w:pPr>
        <w:pStyle w:val="Heading1"/>
        <w:spacing w:after="120"/>
      </w:pPr>
      <w:r w:rsidRPr="00241908">
        <w:t>Methods</w:t>
      </w:r>
    </w:p>
    <w:p w14:paraId="5B89BAD6" w14:textId="59A5606C" w:rsidR="00646FCC" w:rsidRPr="00241908" w:rsidRDefault="00646FCC" w:rsidP="006644EE">
      <w:pPr>
        <w:pStyle w:val="Heading2"/>
        <w:spacing w:after="120"/>
      </w:pPr>
      <w:r w:rsidRPr="00241908">
        <w:t>Description of Algorithm</w:t>
      </w:r>
    </w:p>
    <w:p w14:paraId="1D5201ED" w14:textId="6A7BDAB1" w:rsidR="00B60C6E" w:rsidRDefault="00B93A2F" w:rsidP="00A57E9B">
      <w:pPr>
        <w:spacing w:after="120"/>
      </w:pPr>
      <w:r w:rsidRPr="00241908">
        <w:t xml:space="preserve">The IoD quantifies spatial pattern similarity by comparing “neighborhoods” of points </w:t>
      </w:r>
      <w:r w:rsidRPr="00241908">
        <w:t xml:space="preserve">to </w:t>
      </w:r>
      <w:r w:rsidRPr="00241908">
        <w:t>one another</w:t>
      </w:r>
      <w:r w:rsidR="00B60C6E">
        <w:t xml:space="preserve">, where a </w:t>
      </w:r>
      <w:r w:rsidRPr="00241908">
        <w:t xml:space="preserve">neighborhood </w:t>
      </w:r>
      <w:r w:rsidR="00B60C6E">
        <w:t>is the set</w:t>
      </w:r>
      <w:r w:rsidRPr="00241908">
        <w:t xml:space="preserve"> </w:t>
      </w:r>
      <w:r w:rsidR="0030311A">
        <w:t xml:space="preserve">of </w:t>
      </w:r>
      <w:r w:rsidR="00442DC1" w:rsidRPr="00241908">
        <w:t>all</w:t>
      </w:r>
      <w:r w:rsidRPr="00241908">
        <w:t xml:space="preserve"> points within </w:t>
      </w:r>
      <w:r w:rsidR="001A7428">
        <w:t>a user-</w:t>
      </w:r>
      <w:r w:rsidRPr="00241908">
        <w:t xml:space="preserve">specified distance </w:t>
      </w:r>
      <w:r w:rsidR="00442DC1" w:rsidRPr="00241908">
        <w:t xml:space="preserve">of </w:t>
      </w:r>
      <w:r w:rsidRPr="00241908">
        <w:t>a parent point</w:t>
      </w:r>
      <w:r w:rsidR="0030311A">
        <w:t>.</w:t>
      </w:r>
      <w:r w:rsidRPr="00241908">
        <w:t xml:space="preserve"> </w:t>
      </w:r>
      <w:r w:rsidR="00A57E9B">
        <w:t xml:space="preserve">An IoD subscore is assigned by overlaying calculating the position of each point in a neighborhood relative to its parent point, overlaying the two neighborhoods, assigning each point in a neighborhood with a partner point in another, scoring the distance between each point-pair and then taking the mean of the scores </w:t>
      </w:r>
      <w:r w:rsidR="00A57E9B">
        <w:t>(</w:t>
      </w:r>
      <w:r w:rsidR="00A57E9B" w:rsidRPr="00241908">
        <w:fldChar w:fldCharType="begin"/>
      </w:r>
      <w:r w:rsidR="00A57E9B" w:rsidRPr="00241908">
        <w:instrText xml:space="preserve"> REF _Ref31482521 \h  \* MERGEFORMAT </w:instrText>
      </w:r>
      <w:r w:rsidR="00A57E9B" w:rsidRPr="00241908">
        <w:fldChar w:fldCharType="separate"/>
      </w:r>
      <w:r w:rsidR="00A57E9B" w:rsidRPr="00241908">
        <w:t xml:space="preserve">Figure </w:t>
      </w:r>
      <w:r w:rsidR="00A57E9B" w:rsidRPr="00241908">
        <w:rPr>
          <w:noProof/>
        </w:rPr>
        <w:t>1</w:t>
      </w:r>
      <w:r w:rsidR="00A57E9B" w:rsidRPr="00241908">
        <w:fldChar w:fldCharType="end"/>
      </w:r>
      <w:r w:rsidR="00A57E9B">
        <w:t>)</w:t>
      </w:r>
      <w:r w:rsidR="00A57E9B" w:rsidRPr="00241908">
        <w:t>.</w:t>
      </w:r>
      <w:r w:rsidR="00A57E9B">
        <w:t xml:space="preserve"> The IoD for a point is calculated by calculating the IoD subscore for that point and each of its neighbors and taking the mean of these scores</w:t>
      </w:r>
      <w:r w:rsidR="00442DC1" w:rsidRPr="00241908">
        <w:t xml:space="preserve"> (</w:t>
      </w:r>
      <w:r w:rsidR="00442DC1" w:rsidRPr="00241908">
        <w:fldChar w:fldCharType="begin"/>
      </w:r>
      <w:r w:rsidR="00442DC1" w:rsidRPr="00241908">
        <w:instrText xml:space="preserve"> REF _Ref30352305 \h </w:instrText>
      </w:r>
      <w:r w:rsidR="00241908" w:rsidRPr="00241908">
        <w:instrText xml:space="preserve"> \* MERGEFORMAT </w:instrText>
      </w:r>
      <w:r w:rsidR="00442DC1" w:rsidRPr="00241908">
        <w:fldChar w:fldCharType="separate"/>
      </w:r>
      <w:r w:rsidR="00442DC1" w:rsidRPr="00241908">
        <w:t xml:space="preserve">Figure </w:t>
      </w:r>
      <w:r w:rsidR="00442DC1" w:rsidRPr="00241908">
        <w:rPr>
          <w:noProof/>
        </w:rPr>
        <w:t>3</w:t>
      </w:r>
      <w:r w:rsidR="00442DC1" w:rsidRPr="00241908">
        <w:fldChar w:fldCharType="end"/>
      </w:r>
      <w:r w:rsidR="00442DC1" w:rsidRPr="00241908">
        <w:t>)</w:t>
      </w:r>
      <w:r w:rsidR="00FE0427" w:rsidRPr="00241908">
        <w:t>.</w:t>
      </w:r>
    </w:p>
    <w:p w14:paraId="23D740EE" w14:textId="0505EE6B" w:rsidR="004A58A3" w:rsidRDefault="00FE0427" w:rsidP="001A7428">
      <w:pPr>
        <w:spacing w:after="120"/>
        <w:rPr>
          <w:ins w:id="64" w:author="Henrique G. Momm" w:date="2020-03-27T09:51:00Z"/>
        </w:rPr>
      </w:pPr>
      <w:r w:rsidRPr="00241908">
        <w:t xml:space="preserve">If two neighborhoods are similar, then </w:t>
      </w:r>
      <w:r w:rsidR="0030311A">
        <w:t xml:space="preserve">the relative positions of </w:t>
      </w:r>
      <w:r w:rsidRPr="00241908">
        <w:t>corresponding points will be close together</w:t>
      </w:r>
      <w:r w:rsidR="00442DC1" w:rsidRPr="00241908">
        <w:t xml:space="preserve">; </w:t>
      </w:r>
      <w:r w:rsidR="00FE4D28">
        <w:t xml:space="preserve">conversely, </w:t>
      </w:r>
      <w:r w:rsidR="00442DC1" w:rsidRPr="00241908">
        <w:t>if</w:t>
      </w:r>
      <w:r w:rsidRPr="00241908">
        <w:t xml:space="preserve"> two neighborhoods are dissimilar, then corresponding points will be far apart</w:t>
      </w:r>
      <w:r w:rsidR="00442DC1" w:rsidRPr="00241908">
        <w:t xml:space="preserve">. A point that is “ordered” will have a neighborhood that is, </w:t>
      </w:r>
      <w:r w:rsidR="00A57E9B" w:rsidRPr="00241908">
        <w:t>overall</w:t>
      </w:r>
      <w:r w:rsidR="00442DC1" w:rsidRPr="00241908">
        <w:t xml:space="preserve">, similar to the </w:t>
      </w:r>
      <w:r w:rsidR="00D046E7" w:rsidRPr="00241908">
        <w:t>neighborhoods</w:t>
      </w:r>
      <w:r w:rsidR="00442DC1" w:rsidRPr="00241908">
        <w:t xml:space="preserve"> of all of its neighbors</w:t>
      </w:r>
      <w:r w:rsidR="0030311A">
        <w:t>, and thus the typical point-pair deviation will be small.</w:t>
      </w:r>
      <w:r w:rsidR="00A57E9B">
        <w:t xml:space="preserve"> </w:t>
      </w:r>
      <w:r w:rsidR="001A7428">
        <w:t xml:space="preserve">Because this is a relative </w:t>
      </w:r>
      <w:r w:rsidR="00F53CF3">
        <w:t>rather than absolute metric</w:t>
      </w:r>
      <w:r w:rsidR="00BD10C3" w:rsidRPr="00241908">
        <w:t xml:space="preserve">, an arbitrary point could potentially have any IoD </w:t>
      </w:r>
      <w:r w:rsidR="00A57E9B">
        <w:t>value;</w:t>
      </w:r>
      <w:r w:rsidR="00BD10C3" w:rsidRPr="00241908">
        <w:t xml:space="preserve"> the IoD </w:t>
      </w:r>
      <w:r w:rsidR="00EA69B0" w:rsidRPr="00241908">
        <w:t>quantifies</w:t>
      </w:r>
      <w:r w:rsidR="00BD10C3" w:rsidRPr="00241908">
        <w:t xml:space="preserve"> the disorder of a point relative to the other points in the set</w:t>
      </w:r>
      <w:r w:rsidR="00BB2534" w:rsidRPr="00241908">
        <w:t xml:space="preserve"> and in accordance </w:t>
      </w:r>
      <w:r w:rsidR="00452665" w:rsidRPr="00241908">
        <w:t>with</w:t>
      </w:r>
      <w:r w:rsidR="00BB2534" w:rsidRPr="00241908">
        <w:t xml:space="preserve"> the </w:t>
      </w:r>
      <w:r w:rsidR="00FB66FF" w:rsidRPr="00241908">
        <w:t>algorithm</w:t>
      </w:r>
      <w:r w:rsidR="00840537" w:rsidRPr="00241908">
        <w:t>’s</w:t>
      </w:r>
      <w:r w:rsidR="00BB2534" w:rsidRPr="00241908">
        <w:t xml:space="preserve"> parameterization</w:t>
      </w:r>
      <w:r w:rsidR="001A7428">
        <w:t>. Consequently,</w:t>
      </w:r>
      <w:r w:rsidR="00F074E7" w:rsidRPr="00241908">
        <w:t xml:space="preserve"> ordered points do not necessarily have a low IoD but rather have an IoD that is lower than the </w:t>
      </w:r>
      <w:r w:rsidR="00A57E9B">
        <w:t xml:space="preserve">IoD of disordered </w:t>
      </w:r>
      <w:r w:rsidR="00F074E7" w:rsidRPr="00241908">
        <w:t xml:space="preserve">points in the same dataset </w:t>
      </w:r>
      <w:r w:rsidR="00A57E9B">
        <w:t xml:space="preserve">at </w:t>
      </w:r>
      <w:r w:rsidR="00F074E7" w:rsidRPr="00241908">
        <w:t>the scale of interest.</w:t>
      </w:r>
      <w:del w:id="65" w:author="Henrique G. Momm" w:date="2020-03-27T09:51:00Z">
        <w:r w:rsidR="00545058" w:rsidRPr="00241908" w:rsidDel="001A7428">
          <w:delText>.</w:delText>
        </w:r>
      </w:del>
    </w:p>
    <w:p w14:paraId="4714E94D" w14:textId="421E6498" w:rsidR="001A7428" w:rsidRDefault="001A7428" w:rsidP="001A7428">
      <w:pPr>
        <w:spacing w:after="120"/>
        <w:rPr>
          <w:ins w:id="66" w:author="Henrique G. Momm" w:date="2020-03-27T10:12:00Z"/>
        </w:rPr>
      </w:pPr>
      <w:ins w:id="67" w:author="Henrique G. Momm" w:date="2020-03-27T09:51:00Z">
        <w:r w:rsidRPr="00F53CF3">
          <w:rPr>
            <w:highlight w:val="yellow"/>
            <w:rPrChange w:id="68" w:author="Henrique G. Momm" w:date="2020-03-27T10:10:00Z">
              <w:rPr/>
            </w:rPrChange>
          </w:rPr>
          <w:t>The subsequent sections describe t</w:t>
        </w:r>
      </w:ins>
      <w:ins w:id="69" w:author="Henrique G. Momm" w:date="2020-03-27T10:08:00Z">
        <w:r w:rsidR="00F53CF3" w:rsidRPr="00F53CF3">
          <w:rPr>
            <w:highlight w:val="yellow"/>
            <w:rPrChange w:id="70" w:author="Henrique G. Momm" w:date="2020-03-27T10:10:00Z">
              <w:rPr/>
            </w:rPrChange>
          </w:rPr>
          <w:t xml:space="preserve">he steps performed for the </w:t>
        </w:r>
      </w:ins>
      <w:ins w:id="71" w:author="Henrique G. Momm" w:date="2020-03-27T10:09:00Z">
        <w:r w:rsidR="00F53CF3" w:rsidRPr="00F53CF3">
          <w:rPr>
            <w:highlight w:val="yellow"/>
            <w:rPrChange w:id="72" w:author="Henrique G. Momm" w:date="2020-03-27T10:10:00Z">
              <w:rPr/>
            </w:rPrChange>
          </w:rPr>
          <w:t>IoD calculation using only two points for simplicity.</w:t>
        </w:r>
      </w:ins>
    </w:p>
    <w:p w14:paraId="2305E360" w14:textId="5C7C42B7" w:rsidR="00F53CF3" w:rsidRDefault="00F53CF3" w:rsidP="001A7428">
      <w:pPr>
        <w:spacing w:after="120"/>
        <w:rPr>
          <w:ins w:id="73" w:author="Henrique G. Momm" w:date="2020-03-27T11:10:00Z"/>
        </w:rPr>
      </w:pPr>
      <w:ins w:id="74" w:author="Henrique G. Momm" w:date="2020-03-27T10:12:00Z">
        <w:r>
          <w:t>Given two points, P1</w:t>
        </w:r>
      </w:ins>
      <w:ins w:id="75" w:author="Henrique G. Momm" w:date="2020-04-02T15:40:00Z">
        <w:r w:rsidR="006D4E03">
          <w:t xml:space="preserve"> (red)</w:t>
        </w:r>
      </w:ins>
      <w:ins w:id="76" w:author="Henrique G. Momm" w:date="2020-03-27T10:12:00Z">
        <w:r>
          <w:t xml:space="preserve"> </w:t>
        </w:r>
      </w:ins>
      <w:ins w:id="77" w:author="Henrique G. Momm" w:date="2020-03-27T10:13:00Z">
        <w:r>
          <w:t>and P2</w:t>
        </w:r>
      </w:ins>
      <w:ins w:id="78" w:author="Henrique G. Momm" w:date="2020-04-02T15:40:00Z">
        <w:r w:rsidR="006D4E03">
          <w:t xml:space="preserve"> (blue)</w:t>
        </w:r>
      </w:ins>
      <w:ins w:id="79" w:author="Henrique G. Momm" w:date="2020-03-27T10:13:00Z">
        <w:r>
          <w:t>, the c</w:t>
        </w:r>
      </w:ins>
    </w:p>
    <w:p w14:paraId="39FBCB15" w14:textId="0035A1D6" w:rsidR="00790027" w:rsidRPr="00241908" w:rsidRDefault="00790027" w:rsidP="001A7428">
      <w:pPr>
        <w:spacing w:after="120"/>
      </w:pPr>
      <w:ins w:id="80" w:author="Henrique G. Momm" w:date="2020-03-27T11:10:00Z">
        <w:r>
          <w:t>Visit point P</w:t>
        </w:r>
        <w:r w:rsidRPr="00790027">
          <w:rPr>
            <w:vertAlign w:val="subscript"/>
            <w:rPrChange w:id="81" w:author="Henrique G. Momm" w:date="2020-03-27T11:12:00Z">
              <w:rPr/>
            </w:rPrChange>
          </w:rPr>
          <w:t>1</w:t>
        </w:r>
      </w:ins>
      <w:ins w:id="82" w:author="Henrique G. Momm" w:date="2020-03-27T11:14:00Z">
        <w:r>
          <w:t xml:space="preserve"> and </w:t>
        </w:r>
      </w:ins>
      <w:ins w:id="83" w:author="Henrique G. Momm" w:date="2020-03-27T11:17:00Z">
        <w:r w:rsidR="007133DD">
          <w:t>define</w:t>
        </w:r>
      </w:ins>
      <w:ins w:id="84" w:author="Henrique G. Momm" w:date="2020-03-27T11:10:00Z">
        <w:r>
          <w:t xml:space="preserve"> </w:t>
        </w:r>
      </w:ins>
      <w:ins w:id="85" w:author="Henrique G. Momm" w:date="2020-03-27T11:11:00Z">
        <w:r>
          <w:t>neighbors to form neighborhood N</w:t>
        </w:r>
        <w:r w:rsidRPr="00790027">
          <w:rPr>
            <w:vertAlign w:val="subscript"/>
            <w:rPrChange w:id="86" w:author="Henrique G. Momm" w:date="2020-03-27T11:12:00Z">
              <w:rPr/>
            </w:rPrChange>
          </w:rPr>
          <w:t>1</w:t>
        </w:r>
      </w:ins>
      <w:ins w:id="87" w:author="Henrique G. Momm" w:date="2020-03-27T11:14:00Z">
        <w:r>
          <w:t xml:space="preserve"> (Figure </w:t>
        </w:r>
      </w:ins>
      <w:ins w:id="88" w:author="Henrique G. Momm" w:date="2020-03-27T11:17:00Z">
        <w:r w:rsidR="007133DD">
          <w:t>1</w:t>
        </w:r>
      </w:ins>
      <w:ins w:id="89" w:author="Henrique G. Momm" w:date="2020-03-27T11:18:00Z">
        <w:r w:rsidR="007133DD">
          <w:t xml:space="preserve">- </w:t>
        </w:r>
      </w:ins>
      <w:ins w:id="90" w:author="Henrique G. Momm" w:date="2020-03-27T11:17:00Z">
        <w:r w:rsidR="007133DD">
          <w:t xml:space="preserve">box </w:t>
        </w:r>
      </w:ins>
      <w:ins w:id="91" w:author="Henrique G. Momm" w:date="2020-03-27T11:18:00Z">
        <w:r w:rsidR="007133DD">
          <w:t>1</w:t>
        </w:r>
      </w:ins>
      <w:ins w:id="92" w:author="Henrique G. Momm" w:date="2020-03-27T11:15:00Z">
        <w:r>
          <w:t>)</w:t>
        </w:r>
      </w:ins>
      <w:ins w:id="93" w:author="Henrique G. Momm" w:date="2020-03-27T11:11:00Z">
        <w:r>
          <w:t>. Select another point (P</w:t>
        </w:r>
        <w:r w:rsidRPr="00790027">
          <w:rPr>
            <w:vertAlign w:val="subscript"/>
            <w:rPrChange w:id="94" w:author="Henrique G. Momm" w:date="2020-03-27T11:12:00Z">
              <w:rPr/>
            </w:rPrChange>
          </w:rPr>
          <w:t>2</w:t>
        </w:r>
        <w:r>
          <w:t xml:space="preserve">) </w:t>
        </w:r>
      </w:ins>
      <w:commentRangeStart w:id="95"/>
      <w:ins w:id="96" w:author="Henrique G. Momm" w:date="2020-03-27T11:12:00Z">
        <w:r>
          <w:t>within</w:t>
        </w:r>
      </w:ins>
      <w:ins w:id="97" w:author="Henrique G. Momm" w:date="2020-03-27T11:11:00Z">
        <w:r>
          <w:t xml:space="preserve"> N</w:t>
        </w:r>
        <w:r w:rsidRPr="00790027">
          <w:rPr>
            <w:vertAlign w:val="subscript"/>
            <w:rPrChange w:id="98" w:author="Henrique G. Momm" w:date="2020-03-27T11:12:00Z">
              <w:rPr/>
            </w:rPrChange>
          </w:rPr>
          <w:t>1</w:t>
        </w:r>
      </w:ins>
      <w:ins w:id="99" w:author="Henrique G. Momm" w:date="2020-03-27T11:15:00Z">
        <w:r>
          <w:t xml:space="preserve"> </w:t>
        </w:r>
        <w:commentRangeEnd w:id="95"/>
        <w:r>
          <w:rPr>
            <w:rStyle w:val="CommentReference"/>
            <w:rFonts w:eastAsia="Times New Roman"/>
          </w:rPr>
          <w:commentReference w:id="95"/>
        </w:r>
        <w:r>
          <w:t xml:space="preserve">and define its </w:t>
        </w:r>
      </w:ins>
      <w:ins w:id="100" w:author="Henrique G. Momm" w:date="2020-03-27T11:12:00Z">
        <w:r>
          <w:t>neighbors form neighborhood N</w:t>
        </w:r>
        <w:r w:rsidRPr="00790027">
          <w:rPr>
            <w:vertAlign w:val="subscript"/>
            <w:rPrChange w:id="101" w:author="Henrique G. Momm" w:date="2020-03-27T11:12:00Z">
              <w:rPr/>
            </w:rPrChange>
          </w:rPr>
          <w:t>2</w:t>
        </w:r>
      </w:ins>
      <w:ins w:id="102" w:author="Henrique G. Momm" w:date="2020-03-27T11:18:00Z">
        <w:r w:rsidR="007133DD">
          <w:t xml:space="preserve"> (Figure 1 – box 2)</w:t>
        </w:r>
      </w:ins>
      <w:ins w:id="103" w:author="Henrique G. Momm" w:date="2020-03-27T11:12:00Z">
        <w:r>
          <w:t>.</w:t>
        </w:r>
      </w:ins>
      <w:ins w:id="104" w:author="Henrique G. Momm" w:date="2020-03-27T11:13:00Z">
        <w:r>
          <w:t xml:space="preserve"> </w:t>
        </w:r>
      </w:ins>
      <w:ins w:id="105" w:author="Henrique G. Momm" w:date="2020-03-27T11:19:00Z">
        <w:r w:rsidR="007133DD">
          <w:t>Point pair assignment.</w:t>
        </w:r>
      </w:ins>
      <w:ins w:id="106" w:author="Henrique G. Momm" w:date="2020-03-27T11:18:00Z">
        <w:r w:rsidR="007133DD">
          <w:t xml:space="preserve"> </w:t>
        </w:r>
      </w:ins>
    </w:p>
    <w:p w14:paraId="63537C9D" w14:textId="48F19CD4" w:rsidR="00D046E7" w:rsidRPr="00241908" w:rsidRDefault="00D046E7" w:rsidP="006644EE">
      <w:pPr>
        <w:pStyle w:val="Heading3"/>
        <w:spacing w:after="120"/>
      </w:pPr>
      <w:bookmarkStart w:id="107" w:name="_Ref31567409"/>
      <w:r w:rsidRPr="00241908">
        <w:t>Point Assignment</w:t>
      </w:r>
      <w:bookmarkEnd w:id="107"/>
    </w:p>
    <w:p w14:paraId="3D7EA1F3" w14:textId="681807D1" w:rsidR="00886ED7" w:rsidRPr="00241908" w:rsidRDefault="00D046E7" w:rsidP="006644EE">
      <w:pPr>
        <w:spacing w:after="120"/>
      </w:pPr>
      <w:commentRangeStart w:id="108"/>
      <w:r w:rsidRPr="00241908">
        <w:t xml:space="preserve">Assigning </w:t>
      </w:r>
      <w:r w:rsidR="00886ED7" w:rsidRPr="00241908">
        <w:t xml:space="preserve">correspondence </w:t>
      </w:r>
      <w:r w:rsidR="006A390A" w:rsidRPr="00241908">
        <w:t>between points in a parent neighborhood and neighbor neighborhood (point</w:t>
      </w:r>
      <w:r w:rsidR="003603E8" w:rsidRPr="00241908">
        <w:t>-pair assignment)</w:t>
      </w:r>
      <w:r w:rsidRPr="00241908">
        <w:t xml:space="preserve"> involves optimizing the pair assignments such that </w:t>
      </w:r>
      <w:r w:rsidR="00886ED7" w:rsidRPr="00241908">
        <w:t>the total cost of the assignments is minimized</w:t>
      </w:r>
      <w:commentRangeEnd w:id="108"/>
      <w:r w:rsidR="007133DD">
        <w:rPr>
          <w:rStyle w:val="CommentReference"/>
          <w:rFonts w:eastAsia="Times New Roman"/>
        </w:rPr>
        <w:commentReference w:id="108"/>
      </w:r>
      <w:r w:rsidR="00886ED7" w:rsidRPr="00241908">
        <w:t>. An obvious cost function for point</w:t>
      </w:r>
      <w:r w:rsidR="003603E8" w:rsidRPr="00241908">
        <w:t>-</w:t>
      </w:r>
      <w:r w:rsidR="00886ED7" w:rsidRPr="00241908">
        <w:t xml:space="preserve">pair </w:t>
      </w:r>
      <w:r w:rsidR="003603E8" w:rsidRPr="00241908">
        <w:t>assignment</w:t>
      </w:r>
      <w:r w:rsidR="00886ED7" w:rsidRPr="00241908">
        <w:t xml:space="preserve"> is the </w:t>
      </w:r>
      <w:commentRangeStart w:id="109"/>
      <w:r w:rsidR="00886ED7" w:rsidRPr="00241908">
        <w:t>Euclidean distance between assigned points</w:t>
      </w:r>
      <w:commentRangeEnd w:id="109"/>
      <w:r w:rsidR="00866378">
        <w:rPr>
          <w:rStyle w:val="CommentReference"/>
          <w:rFonts w:eastAsia="Times New Roman"/>
        </w:rPr>
        <w:commentReference w:id="109"/>
      </w:r>
      <w:r w:rsidR="00886ED7" w:rsidRPr="00241908">
        <w:t>, but other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886ED7" w:rsidRPr="00241908">
        <w:t xml:space="preserve">Figure </w:t>
      </w:r>
      <w:r w:rsidR="00886ED7" w:rsidRPr="00241908">
        <w:rPr>
          <w:noProof/>
        </w:rPr>
        <w:t>2</w:t>
      </w:r>
      <w:r w:rsidR="00886ED7" w:rsidRPr="00241908">
        <w:fldChar w:fldCharType="end"/>
      </w:r>
      <w:r w:rsidR="00886ED7" w:rsidRPr="00241908">
        <w:t>) are viable as well.</w:t>
      </w:r>
      <w:r w:rsidR="007977D3" w:rsidRPr="00241908">
        <w:t xml:space="preserve"> </w:t>
      </w:r>
      <w:r w:rsidR="00886ED7" w:rsidRPr="00241908">
        <w:t xml:space="preserve">This assignment of correspondence </w:t>
      </w:r>
      <w:r w:rsidR="007977D3" w:rsidRPr="00241908">
        <w:t>is a specific example of the so-called “assignment problem”.</w:t>
      </w:r>
    </w:p>
    <w:p w14:paraId="7C8CCE7D" w14:textId="26772A7A" w:rsidR="001F2999" w:rsidRPr="00241908" w:rsidRDefault="000A680F" w:rsidP="006644EE">
      <w:pPr>
        <w:spacing w:after="120"/>
      </w:pPr>
      <w:r w:rsidRPr="00241908">
        <w:lastRenderedPageBreak/>
        <w:t>The problem is formulated</w:t>
      </w:r>
      <w:r w:rsidR="00525015" w:rsidRPr="00241908">
        <w:t xml:space="preserve"> here</w:t>
      </w:r>
      <w:r w:rsidRPr="00241908">
        <w:t xml:space="preserve"> such that there exists a complete bipartite graph </w:t>
      </w:r>
      <m:oMath>
        <m:r>
          <m:rPr>
            <m:sty m:val="p"/>
          </m:rPr>
          <w:rPr>
            <w:rFonts w:ascii="Cambria Math" w:hAnsi="Cambria Math"/>
          </w:rPr>
          <m:t>G=(S,T;E)</m:t>
        </m:r>
      </m:oMath>
      <w:r w:rsidRPr="00241908">
        <w:t xml:space="preserve"> with </w:t>
      </w:r>
      <m:oMath>
        <m:r>
          <m:rPr>
            <m:sty m:val="p"/>
          </m:rPr>
          <w:rPr>
            <w:rFonts w:ascii="Cambria Math" w:hAnsi="Cambria Math"/>
          </w:rPr>
          <m:t>n</m:t>
        </m:r>
      </m:oMath>
      <w:r w:rsidRPr="00241908">
        <w:t xml:space="preserve"> parent neighborhood vertices </w:t>
      </w:r>
      <m:oMath>
        <m:r>
          <m:rPr>
            <m:sty m:val="p"/>
          </m:rPr>
          <w:rPr>
            <w:rFonts w:ascii="Cambria Math" w:hAnsi="Cambria Math"/>
          </w:rPr>
          <m:t>S</m:t>
        </m:r>
      </m:oMath>
      <w:r w:rsidRPr="00241908">
        <w:t xml:space="preserve"> and </w:t>
      </w:r>
      <m:oMath>
        <m:r>
          <m:rPr>
            <m:sty m:val="p"/>
          </m:rPr>
          <w:rPr>
            <w:rFonts w:ascii="Cambria Math" w:hAnsi="Cambria Math"/>
          </w:rPr>
          <m:t>m</m:t>
        </m:r>
      </m:oMath>
      <w:r w:rsidRPr="00241908">
        <w:t xml:space="preserve"> neighbor neighborhood vertices </w:t>
      </w:r>
      <m:oMath>
        <m:r>
          <m:rPr>
            <m:sty m:val="p"/>
          </m:rPr>
          <w:rPr>
            <w:rFonts w:ascii="Cambria Math" w:hAnsi="Cambria Math"/>
          </w:rPr>
          <m:t>T</m:t>
        </m:r>
      </m:oMath>
      <w:r w:rsidRPr="00241908">
        <w:t xml:space="preserve"> and each edge (representing a possible point-pair assignment) has an associated cost </w:t>
      </w:r>
      <m:oMath>
        <m:r>
          <m:rPr>
            <m:sty m:val="p"/>
          </m:rPr>
          <w:rPr>
            <w:rFonts w:ascii="Cambria Math" w:hAnsi="Cambria Math"/>
          </w:rPr>
          <m:t>c(i,j)</m:t>
        </m:r>
      </m:oMath>
      <w:r w:rsidRPr="00241908">
        <w:t>.</w:t>
      </w:r>
      <w:r w:rsidR="00525015" w:rsidRPr="00241908">
        <w:t xml:space="preserve"> If the </w:t>
      </w:r>
      <m:oMath>
        <m:r>
          <m:rPr>
            <m:sty m:val="p"/>
          </m:rPr>
          <w:rPr>
            <w:rFonts w:ascii="Cambria Math" w:hAnsi="Cambria Math"/>
          </w:rPr>
          <m:t>S</m:t>
        </m:r>
      </m:oMath>
      <w:r w:rsidR="00525015" w:rsidRPr="00241908">
        <w:t xml:space="preserve"> and </w:t>
      </w:r>
      <m:oMath>
        <m:r>
          <m:rPr>
            <m:sty m:val="p"/>
          </m:rPr>
          <w:rPr>
            <w:rFonts w:ascii="Cambria Math" w:hAnsi="Cambria Math"/>
          </w:rPr>
          <m:t>T</m:t>
        </m:r>
      </m:oMath>
      <w:r w:rsidR="00525015" w:rsidRPr="00241908">
        <w:t xml:space="preserve"> are not of equal size, then the graph is necessarily not complete, but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7D7A6547" w14:textId="49B260F7" w:rsidR="001F2999" w:rsidRPr="00241908" w:rsidRDefault="00F47E37" w:rsidP="006644EE">
      <w:pPr>
        <w:spacing w:after="120"/>
      </w:pPr>
      <w:r w:rsidRPr="00241908">
        <w:t xml:space="preserve">Solving </w:t>
      </w:r>
      <w:r w:rsidR="001F2999" w:rsidRPr="00241908">
        <w:t>the assignment</w:t>
      </w:r>
      <w:r w:rsidRPr="00241908">
        <w:t xml:space="preserve"> problem through brute force implies a time complexity of </w:t>
      </w:r>
      <m:oMath>
        <m:r>
          <m:rPr>
            <m:sty m:val="p"/>
          </m:rPr>
          <w:rPr>
            <w:rFonts w:ascii="Cambria Math" w:hAnsi="Cambria Math"/>
          </w:rPr>
          <m:t>O(n!)</m:t>
        </m:r>
      </m:oMath>
      <w:r w:rsidRPr="00241908">
        <w:t>, though many algorithms</w:t>
      </w:r>
      <w:r w:rsidR="00CF4249" w:rsidRPr="00241908">
        <w:t xml:space="preserve"> have been proposed that solve the problem with better efficiency</w:t>
      </w:r>
      <w:r w:rsidRPr="00241908">
        <w:t>.</w:t>
      </w:r>
      <w:r w:rsidR="00886ED7" w:rsidRPr="00241908">
        <w:t xml:space="preserve"> </w:t>
      </w:r>
      <w:r w:rsidRPr="00241908">
        <w:t>O</w:t>
      </w:r>
      <w:r w:rsidR="000A680F" w:rsidRPr="00241908">
        <w:t xml:space="preserve">ur implementation of the IoD uses </w:t>
      </w:r>
      <w:r w:rsidR="00BD1507" w:rsidRPr="00241908">
        <w:t>scipy’s implementation</w:t>
      </w:r>
      <w:r w:rsidR="00011CF2" w:rsidRPr="00241908">
        <w:t xml:space="preserve"> of the</w:t>
      </w:r>
      <w:r w:rsidR="00BD1507" w:rsidRPr="00241908">
        <w:t xml:space="preserve"> </w:t>
      </w:r>
      <w:r w:rsidR="00D046E7" w:rsidRPr="00241908">
        <w:t>Hungarian method of assignment</w:t>
      </w:r>
      <w:sdt>
        <w:sdtPr>
          <w:id w:val="1935927057"/>
          <w:citation/>
        </w:sdtPr>
        <w:sdtContent>
          <w:r w:rsidR="00706171" w:rsidRPr="00241908">
            <w:fldChar w:fldCharType="begin"/>
          </w:r>
          <w:r w:rsidR="00706171" w:rsidRPr="00241908">
            <w:instrText xml:space="preserve"> CITATION HWK55 \l 1033 </w:instrText>
          </w:r>
          <w:r w:rsidR="00706171" w:rsidRPr="00241908">
            <w:fldChar w:fldCharType="separate"/>
          </w:r>
          <w:r w:rsidR="000D0D77">
            <w:rPr>
              <w:noProof/>
            </w:rPr>
            <w:t xml:space="preserve"> </w:t>
          </w:r>
          <w:r w:rsidR="000D0D77" w:rsidRPr="000D0D77">
            <w:rPr>
              <w:noProof/>
            </w:rPr>
            <w:t>[16]</w:t>
          </w:r>
          <w:r w:rsidR="00706171" w:rsidRPr="00241908">
            <w:fldChar w:fldCharType="end"/>
          </w:r>
        </w:sdtContent>
      </w:sdt>
      <w:r w:rsidR="00BD1507" w:rsidRPr="00241908">
        <w:t xml:space="preserve">, </w:t>
      </w:r>
      <w:r w:rsidRPr="00241908">
        <w:t xml:space="preserve">which </w:t>
      </w:r>
      <w:r w:rsidR="00530044" w:rsidRPr="00241908">
        <w:t xml:space="preserve">optimally </w:t>
      </w:r>
      <w:r w:rsidRPr="00241908">
        <w:t>solves</w:t>
      </w:r>
      <w:r w:rsidR="00CF4249" w:rsidRPr="00241908">
        <w:t xml:space="preserve"> the problem in </w:t>
      </w:r>
      <w:r w:rsidR="00B62605" w:rsidRPr="00241908">
        <w:t>polynomial</w:t>
      </w:r>
      <w:r w:rsidR="00CF4249" w:rsidRPr="00241908">
        <w:t xml:space="preserve"> time</w:t>
      </w:r>
      <w:r w:rsidR="00530044" w:rsidRPr="00241908">
        <w:t>.</w:t>
      </w:r>
      <w:r w:rsidR="001F2999" w:rsidRPr="00241908">
        <w:t xml:space="preserve"> </w:t>
      </w:r>
    </w:p>
    <w:p w14:paraId="7CFD46BC" w14:textId="69726227" w:rsidR="00594107" w:rsidRPr="00241908" w:rsidRDefault="00594107" w:rsidP="006644EE">
      <w:pPr>
        <w:pStyle w:val="Heading3"/>
        <w:spacing w:after="120"/>
      </w:pPr>
      <w:r w:rsidRPr="00241908">
        <w:t>Realignment</w:t>
      </w:r>
    </w:p>
    <w:p w14:paraId="43789441" w14:textId="3CCAEA68" w:rsidR="00194A01" w:rsidRPr="00241908" w:rsidRDefault="00594107" w:rsidP="006644EE">
      <w:pPr>
        <w:spacing w:after="120"/>
      </w:pPr>
      <w:r w:rsidRPr="00241908">
        <w:t xml:space="preserve">In some cases it may be desirable to realign neighborhoods for better correspondence if it is suspected that spatial patterns in the data may become offset (such as in </w:t>
      </w:r>
      <w:r w:rsidRPr="00241908">
        <w:fldChar w:fldCharType="begin"/>
      </w:r>
      <w:r w:rsidRPr="00241908">
        <w:instrText xml:space="preserve"> REF _Ref30352305 \h </w:instrText>
      </w:r>
      <w:r w:rsidR="00241908" w:rsidRPr="00241908">
        <w:instrText xml:space="preserve"> \* MERGEFORMAT </w:instrText>
      </w:r>
      <w:r w:rsidRPr="00241908">
        <w:fldChar w:fldCharType="separate"/>
      </w:r>
      <w:r w:rsidRPr="00241908">
        <w:t xml:space="preserve">Figure </w:t>
      </w:r>
      <w:r w:rsidRPr="00241908">
        <w:rPr>
          <w:noProof/>
        </w:rPr>
        <w:t>3</w:t>
      </w:r>
      <w:r w:rsidRPr="00241908">
        <w:fldChar w:fldCharType="end"/>
      </w:r>
      <w:r w:rsidRPr="00241908">
        <w:t xml:space="preserve">) or rotate, scale or flip as a function of space. </w:t>
      </w:r>
      <w:r w:rsidR="00EA4BB5" w:rsidRPr="00241908">
        <w:t>This process of realignment is sometimes referred to as point registration.</w:t>
      </w:r>
      <w:r w:rsidR="00397F74" w:rsidRPr="00241908">
        <w:t xml:space="preserve"> Most point registration methods require assignment of correspondence; it is natural to use the same </w:t>
      </w:r>
      <w:r w:rsidR="00934240" w:rsidRPr="00241908">
        <w:t>cost function</w:t>
      </w:r>
      <w:r w:rsidR="00397F74" w:rsidRPr="00241908">
        <w:t xml:space="preserve"> laid out in </w:t>
      </w:r>
      <w:r w:rsidR="00397F74" w:rsidRPr="00241908">
        <w:fldChar w:fldCharType="begin"/>
      </w:r>
      <w:r w:rsidR="00397F74" w:rsidRPr="00241908">
        <w:instrText xml:space="preserve"> REF _Ref31567409 \r \h </w:instrText>
      </w:r>
      <w:r w:rsidR="00241908" w:rsidRPr="00241908">
        <w:instrText xml:space="preserve"> \* MERGEFORMAT </w:instrText>
      </w:r>
      <w:r w:rsidR="00397F74" w:rsidRPr="00241908">
        <w:fldChar w:fldCharType="separate"/>
      </w:r>
      <w:r w:rsidR="00397F74" w:rsidRPr="00241908">
        <w:t>2.1.1</w:t>
      </w:r>
      <w:r w:rsidR="00397F74" w:rsidRPr="00241908">
        <w:fldChar w:fldCharType="end"/>
      </w:r>
      <w:r w:rsidR="00934240" w:rsidRPr="00241908">
        <w:t xml:space="preserve"> </w:t>
      </w:r>
      <w:r w:rsidR="00397F74" w:rsidRPr="00241908">
        <w:t xml:space="preserve">as the cost function for correspondence assignment </w:t>
      </w:r>
      <w:r w:rsidR="00934240" w:rsidRPr="00241908">
        <w:t>here</w:t>
      </w:r>
      <w:r w:rsidR="00397F74" w:rsidRPr="00241908">
        <w:t xml:space="preserve"> as well.</w:t>
      </w:r>
    </w:p>
    <w:p w14:paraId="2ED56058" w14:textId="131F492E" w:rsidR="00506F05" w:rsidRPr="00241908" w:rsidRDefault="00506F05" w:rsidP="006644EE">
      <w:pPr>
        <w:spacing w:after="120"/>
      </w:pPr>
      <w:r w:rsidRPr="00241908">
        <w:t xml:space="preserve">Though other methods are possible, </w:t>
      </w:r>
      <w:r w:rsidR="003A2BC1" w:rsidRPr="00241908">
        <w:t xml:space="preserve">realignment </w:t>
      </w:r>
      <w:r w:rsidR="00831B3C" w:rsidRPr="00241908">
        <w:t>for</w:t>
      </w:r>
      <w:r w:rsidR="003A2BC1" w:rsidRPr="00241908">
        <w:t xml:space="preserve"> the IoD algorithm implemented</w:t>
      </w:r>
      <w:r w:rsidRPr="00241908">
        <w:t xml:space="preserve"> in this paper is done using the Iterative Closest Point</w:t>
      </w:r>
      <w:r w:rsidR="00473AF3" w:rsidRPr="00241908">
        <w:t xml:space="preserve"> (ICP)</w:t>
      </w:r>
      <w:r w:rsidRPr="00241908">
        <w:t xml:space="preserve"> method</w:t>
      </w:r>
      <w:r w:rsidR="00831B3C" w:rsidRPr="00241908">
        <w:t xml:space="preserve"> </w:t>
      </w:r>
      <w:sdt>
        <w:sdtPr>
          <w:id w:val="1980024319"/>
          <w:citation/>
        </w:sdtPr>
        <w:sdtContent>
          <w:r w:rsidR="00831B3C" w:rsidRPr="00241908">
            <w:fldChar w:fldCharType="begin"/>
          </w:r>
          <w:r w:rsidR="00831B3C" w:rsidRPr="00241908">
            <w:instrText xml:space="preserve"> CITATION Bes92 \l 1033 </w:instrText>
          </w:r>
          <w:r w:rsidR="00831B3C" w:rsidRPr="00241908">
            <w:fldChar w:fldCharType="separate"/>
          </w:r>
          <w:r w:rsidR="000D0D77" w:rsidRPr="000D0D77">
            <w:rPr>
              <w:noProof/>
            </w:rPr>
            <w:t>[17]</w:t>
          </w:r>
          <w:r w:rsidR="00831B3C" w:rsidRPr="00241908">
            <w:fldChar w:fldCharType="end"/>
          </w:r>
        </w:sdtContent>
      </w:sdt>
      <w:r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del w:id="110" w:author="Henrique G. Momm" w:date="2020-03-27T11:44:00Z">
        <w:r w:rsidR="006C7C26" w:rsidRPr="00241908" w:rsidDel="00EF4F33">
          <w:delText xml:space="preserve">T </w:delText>
        </w:r>
      </w:del>
      <w:ins w:id="111" w:author="Henrique G. Momm" w:date="2020-03-27T11:44:00Z">
        <w:r w:rsidR="00EF4F33">
          <w:t>N</w:t>
        </w:r>
        <w:r w:rsidR="00EF4F33" w:rsidRPr="00EF4F33">
          <w:rPr>
            <w:vertAlign w:val="subscript"/>
            <w:rPrChange w:id="112" w:author="Henrique G. Momm" w:date="2020-03-27T11:44:00Z">
              <w:rPr/>
            </w:rPrChange>
          </w:rPr>
          <w:t>1</w:t>
        </w:r>
        <w:r w:rsidR="00EF4F33" w:rsidRPr="00241908">
          <w:t xml:space="preserve"> </w:t>
        </w:r>
      </w:ins>
      <w:r w:rsidR="00473AF3" w:rsidRPr="00241908">
        <w:t>to points in</w:t>
      </w:r>
      <w:r w:rsidR="00831B3C" w:rsidRPr="00241908">
        <w:t xml:space="preserve"> </w:t>
      </w:r>
      <w:del w:id="113" w:author="Henrique G. Momm" w:date="2020-03-27T11:44:00Z">
        <w:r w:rsidR="002A42ED" w:rsidRPr="00241908" w:rsidDel="00EF4F33">
          <w:delText xml:space="preserve">S </w:delText>
        </w:r>
      </w:del>
      <w:ins w:id="114" w:author="Henrique G. Momm" w:date="2020-03-27T11:44:00Z">
        <w:r w:rsidR="00EF4F33">
          <w:t>N</w:t>
        </w:r>
        <w:r w:rsidR="00EF4F33" w:rsidRPr="00EF4F33">
          <w:rPr>
            <w:vertAlign w:val="subscript"/>
            <w:rPrChange w:id="115" w:author="Henrique G. Momm" w:date="2020-03-27T11:44:00Z">
              <w:rPr/>
            </w:rPrChange>
          </w:rPr>
          <w:t>2</w:t>
        </w:r>
        <w:r w:rsidR="00EF4F33" w:rsidRPr="00241908">
          <w:t xml:space="preserve"> </w:t>
        </w:r>
      </w:ins>
      <w:r w:rsidR="00473AF3" w:rsidRPr="00241908">
        <w:t>by finding the optimal point-pair assignments</w:t>
      </w:r>
      <w:r w:rsidR="00831B3C" w:rsidRPr="00241908">
        <w:t>, and then find</w:t>
      </w:r>
      <w:r w:rsidR="0045287E" w:rsidRPr="00241908">
        <w:t>s</w:t>
      </w:r>
      <w:r w:rsidR="00831B3C" w:rsidRPr="00241908">
        <w:t xml:space="preserve"> the least squares rigid transformation</w:t>
      </w:r>
      <w:r w:rsidR="007246B9" w:rsidRPr="00241908">
        <w:t xml:space="preserve"> that minimizes the </w:t>
      </w:r>
      <w:r w:rsidR="00473AF3" w:rsidRPr="00241908">
        <w:t>point-pair assignment cost</w:t>
      </w:r>
      <w:r w:rsidR="007246B9" w:rsidRPr="00241908">
        <w:t>. The process is repeated until the point-pair deviation falls below a threshold or the algorithm exceeds a set number of iterations.</w:t>
      </w:r>
    </w:p>
    <w:p w14:paraId="03282EBE" w14:textId="14CE67AB" w:rsidR="00473AF3" w:rsidRPr="00241908" w:rsidRDefault="00473AF3" w:rsidP="006644EE">
      <w:pPr>
        <w:spacing w:after="120"/>
      </w:pPr>
      <w:r w:rsidRPr="00241908">
        <w:t xml:space="preserve">Though ICP realignment is not used in every </w:t>
      </w:r>
      <w:r w:rsidR="00011CF2" w:rsidRPr="00241908">
        <w:t>instance</w:t>
      </w:r>
      <w:r w:rsidRPr="00241908">
        <w:t xml:space="preserve"> of the IoD demonstrated in this paper, </w:t>
      </w:r>
      <w:r w:rsidR="00011CF2" w:rsidRPr="00241908">
        <w:t xml:space="preserve">when ICP realignment is used </w:t>
      </w:r>
      <w:r w:rsidRPr="00241908">
        <w:t>the same point-pair assignment cost function is used for both ICP realignment and assigning correspondence between neighborhoods outside of the ICP algorithm.</w:t>
      </w:r>
    </w:p>
    <w:p w14:paraId="6F4464DE" w14:textId="4EE16DC3" w:rsidR="00194A01" w:rsidRPr="00241908" w:rsidRDefault="00194A01" w:rsidP="006644EE">
      <w:pPr>
        <w:pStyle w:val="Heading3"/>
        <w:spacing w:after="120"/>
      </w:pPr>
      <w:r w:rsidRPr="00241908">
        <w:t>Scoring Function</w:t>
      </w:r>
    </w:p>
    <w:p w14:paraId="393CB904" w14:textId="0295FF4E" w:rsidR="00194A01" w:rsidRPr="00241908" w:rsidRDefault="00194A01" w:rsidP="006644EE">
      <w:pPr>
        <w:spacing w:after="120"/>
      </w:pPr>
      <w:r w:rsidRPr="00241908">
        <w:t xml:space="preserve">Once two neighborhoods have been assigned to one another, some function must be defined that relates the displacement between two assigned points and a score describing the </w:t>
      </w:r>
      <w:r w:rsidR="003A337E" w:rsidRPr="00241908">
        <w:t>quality</w:t>
      </w:r>
      <w:r w:rsidRPr="00241908">
        <w:t xml:space="preserve"> of the match</w:t>
      </w:r>
      <w:r w:rsidR="003A337E" w:rsidRPr="00241908">
        <w:t>, which we call the “assignment score” for that point</w:t>
      </w:r>
      <w:r w:rsidRPr="00241908">
        <w:t>.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r w:rsidR="006C5255" w:rsidRPr="00241908">
        <w:t>; doing so ensures that the calculated point correspondence results in the minimum score possible.</w:t>
      </w:r>
    </w:p>
    <w:p w14:paraId="798FCF4A" w14:textId="14BB1294" w:rsidR="00194A01" w:rsidRPr="00241908" w:rsidRDefault="00194A01" w:rsidP="006644EE">
      <w:pPr>
        <w:pStyle w:val="Heading3"/>
        <w:spacing w:after="120"/>
      </w:pPr>
      <w:bookmarkStart w:id="116" w:name="_Ref31888367"/>
      <w:r w:rsidRPr="00241908">
        <w:lastRenderedPageBreak/>
        <w:t>Unpaired Points</w:t>
      </w:r>
      <w:bookmarkEnd w:id="116"/>
    </w:p>
    <w:p w14:paraId="5060C5C4" w14:textId="4F8F65EE" w:rsidR="00B530F2" w:rsidRPr="00241908" w:rsidRDefault="00130F1E" w:rsidP="006644EE">
      <w:pPr>
        <w:spacing w:after="120"/>
      </w:pPr>
      <w:r w:rsidRPr="00241908">
        <w:t>Neighborhoods being compared may not, and typically do not, have the same number of points</w:t>
      </w:r>
      <w:r w:rsidR="00730B8A" w:rsidRPr="00241908">
        <w:t>, and as mentioned in the discussion of point assignment (</w:t>
      </w:r>
      <w:r w:rsidR="00730B8A" w:rsidRPr="00241908">
        <w:fldChar w:fldCharType="begin"/>
      </w:r>
      <w:r w:rsidR="00730B8A" w:rsidRPr="00241908">
        <w:instrText xml:space="preserve"> REF _Ref31567409 \r \h </w:instrText>
      </w:r>
      <w:r w:rsidR="00241908" w:rsidRPr="00241908">
        <w:instrText xml:space="preserve"> \* MERGEFORMAT </w:instrText>
      </w:r>
      <w:r w:rsidR="00730B8A" w:rsidRPr="00241908">
        <w:fldChar w:fldCharType="separate"/>
      </w:r>
      <w:r w:rsidR="00730B8A" w:rsidRPr="00241908">
        <w:t>2.1.1</w:t>
      </w:r>
      <w:r w:rsidR="00730B8A" w:rsidRPr="00241908">
        <w:fldChar w:fldCharType="end"/>
      </w:r>
      <w:r w:rsidR="00730B8A" w:rsidRPr="00241908">
        <w:t xml:space="preserve">) this will result in some number of unpaired points. </w:t>
      </w:r>
      <w:r w:rsidR="003A337E" w:rsidRPr="00241908">
        <w:t>Because the distance between a point and its assigned partner is used to calculate the point’s assignment score</w:t>
      </w:r>
      <w:r w:rsidRPr="00241908">
        <w:t xml:space="preserve">, a decision must be made about how </w:t>
      </w:r>
      <w:r w:rsidR="003A337E" w:rsidRPr="00241908">
        <w:t>calculate assignment scores for unpaired points.</w:t>
      </w:r>
    </w:p>
    <w:p w14:paraId="3DB9D270" w14:textId="00C1739C" w:rsidR="00B530F2" w:rsidRPr="00241908" w:rsidRDefault="00130F1E" w:rsidP="006644EE">
      <w:pPr>
        <w:spacing w:after="120"/>
      </w:pPr>
      <w:r w:rsidRPr="00241908">
        <w:t xml:space="preserve">The simplest option is </w:t>
      </w:r>
      <w:r w:rsidR="004B5CDD" w:rsidRPr="00241908">
        <w:t xml:space="preserve">to </w:t>
      </w:r>
      <w:r w:rsidRPr="00241908">
        <w:t xml:space="preserve">ignore unpaired points when calculating the mean assignment cost. </w:t>
      </w:r>
      <w:r w:rsidR="00C44674" w:rsidRPr="00241908">
        <w:t>An obvious drawback is that this method would calculate that, overall, a neighborhood with few points has a low assignment cost to any arbitrary neighborhood with many points because each point in the sparsely populated first neighborhood has a high likelihood of being matched very closely to a point in the densely populated second neighborhood, which would result in depression of the IoD despite the fact that no true point correspondence necessarily exists.</w:t>
      </w:r>
    </w:p>
    <w:p w14:paraId="79BFC020" w14:textId="4B46469C" w:rsidR="00B530F2" w:rsidRPr="00241908" w:rsidRDefault="004B5CDD" w:rsidP="006644EE">
      <w:pPr>
        <w:spacing w:after="120"/>
      </w:pPr>
      <w:r w:rsidRPr="00241908">
        <w:t>A second</w:t>
      </w:r>
      <w:r w:rsidR="00130F1E" w:rsidRPr="00241908">
        <w:t xml:space="preserve"> option is to penalize unmatched points by some arbitrary amount</w:t>
      </w:r>
      <w:r w:rsidR="00334647" w:rsidRPr="00241908">
        <w:t xml:space="preserve">, which would prevent IoD depression when sparse neighborhoods are compared to dense neighborhoods. However, there are some circumstances where two neighborhoods may show the same pattern, but the pattern in one neighborhood is truncated because e.g., the neighborhood’s parent point lies at the edge of a pattern, such as is the case in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In this case, penalizing unpaired points would raise the IoD even though true pattern correspondence exists.</w:t>
      </w:r>
    </w:p>
    <w:p w14:paraId="33EA27FB" w14:textId="620F9EC5" w:rsidR="00594107" w:rsidRPr="00241908" w:rsidRDefault="004B5CDD" w:rsidP="006644EE">
      <w:pPr>
        <w:spacing w:after="120"/>
      </w:pPr>
      <w:r w:rsidRPr="00241908">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In this paper, the IoD algorithm always uses this third option.</w:t>
      </w:r>
      <w:r w:rsidR="00334647" w:rsidRPr="00241908">
        <w:t xml:space="preserve"> This allows for patterns in compared neighborhoods to be of unequal spatial extent while still disallowing noisy points from depressing the IoD. The convex hull of a set is defined as the smallest convex set that contains it. In special case where the set consists of 2-dimensional points, then this can be visualized as the perimeter bounded by a rubber band stretched over the set.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xml:space="preserve"> demonstrates a situation where this option performs the best.</w:t>
      </w:r>
      <w:r w:rsidR="0017112A" w:rsidRPr="00241908">
        <w:t xml:space="preserve"> </w:t>
      </w:r>
    </w:p>
    <w:p w14:paraId="166005C7" w14:textId="3CAC44F6" w:rsidR="00646FCC" w:rsidRPr="00241908" w:rsidRDefault="00646FCC" w:rsidP="006644EE">
      <w:pPr>
        <w:pStyle w:val="Heading2"/>
        <w:spacing w:after="120"/>
      </w:pPr>
      <w:r w:rsidRPr="00241908">
        <w:t>Theoretical Evaluation</w:t>
      </w:r>
    </w:p>
    <w:p w14:paraId="779FDADC" w14:textId="56D03E34" w:rsidR="004B5CDD" w:rsidRPr="00241908" w:rsidRDefault="00F074E7" w:rsidP="006644EE">
      <w:pPr>
        <w:spacing w:after="120"/>
      </w:pPr>
      <w:r w:rsidRPr="00241908">
        <w:t xml:space="preserve">In order to demonstrate the ability of the </w:t>
      </w:r>
      <w:r w:rsidR="00CE0E19" w:rsidRPr="00241908">
        <w:t>IoD to differentiate ordered points from disordered points, the IoD was applied to 12 synthetic data sets (</w:t>
      </w:r>
      <w:r w:rsidR="00CE0E19" w:rsidRPr="00241908">
        <w:fldChar w:fldCharType="begin"/>
      </w:r>
      <w:r w:rsidR="00CE0E19" w:rsidRPr="00241908">
        <w:instrText xml:space="preserve"> REF _Ref30353144 \h </w:instrText>
      </w:r>
      <w:r w:rsidR="00241908" w:rsidRPr="00241908">
        <w:instrText xml:space="preserve"> \* MERGEFORMAT </w:instrText>
      </w:r>
      <w:r w:rsidR="00CE0E19" w:rsidRPr="00241908">
        <w:fldChar w:fldCharType="separate"/>
      </w:r>
      <w:r w:rsidR="00CE0E19" w:rsidRPr="00241908">
        <w:t xml:space="preserve">Figures </w:t>
      </w:r>
      <w:r w:rsidR="00CE0E19" w:rsidRPr="00241908">
        <w:rPr>
          <w:noProof/>
        </w:rPr>
        <w:t>4</w:t>
      </w:r>
      <w:r w:rsidR="00CE0E19" w:rsidRPr="00241908">
        <w:fldChar w:fldCharType="end"/>
      </w:r>
      <w:r w:rsidR="00CE0E19" w:rsidRPr="00241908">
        <w:t xml:space="preserve"> through </w:t>
      </w:r>
      <w:r w:rsidR="00CE0E19" w:rsidRPr="00241908">
        <w:fldChar w:fldCharType="begin"/>
      </w:r>
      <w:r w:rsidR="00CE0E19" w:rsidRPr="00241908">
        <w:instrText xml:space="preserve"> REF _Ref30353153 \h </w:instrText>
      </w:r>
      <w:r w:rsidR="00241908" w:rsidRPr="00241908">
        <w:instrText xml:space="preserve"> \* MERGEFORMAT </w:instrText>
      </w:r>
      <w:r w:rsidR="00CE0E19" w:rsidRPr="00241908">
        <w:fldChar w:fldCharType="separate"/>
      </w:r>
      <w:r w:rsidR="00CE0E19" w:rsidRPr="00241908">
        <w:rPr>
          <w:noProof/>
        </w:rPr>
        <w:t>15</w:t>
      </w:r>
      <w:r w:rsidR="00CE0E19" w:rsidRPr="00241908">
        <w:fldChar w:fldCharType="end"/>
      </w:r>
      <w:r w:rsidR="00CE0E19" w:rsidRPr="00241908">
        <w:t>). Each of these synthetic datasets were generated by perturbing a pattern with noise of increasing strength outside an arbitrary distance from the origin. Thus, the order of the pattern is entirely preserved within the arbitrary radius, but the system becomes increasingly disordered beyond that radius. In order to test the pattern-agnostic nature of the IoD, a variety of patterns were created.</w:t>
      </w:r>
      <w:r w:rsidR="0017112A" w:rsidRPr="00241908">
        <w:t xml:space="preserve"> These patterns can be broadly categorized as simple grids (</w:t>
      </w:r>
      <w:r w:rsidR="0017112A" w:rsidRPr="00241908">
        <w:fldChar w:fldCharType="begin"/>
      </w:r>
      <w:r w:rsidR="0017112A" w:rsidRPr="00241908">
        <w:instrText xml:space="preserve"> REF _Ref30353144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4</w:t>
      </w:r>
      <w:r w:rsidR="0017112A" w:rsidRPr="00241908">
        <w:fldChar w:fldCharType="end"/>
      </w:r>
      <w:r w:rsidR="0017112A" w:rsidRPr="00241908">
        <w:t xml:space="preserve"> through </w:t>
      </w:r>
      <w:r w:rsidR="0017112A" w:rsidRPr="00241908">
        <w:fldChar w:fldCharType="begin"/>
      </w:r>
      <w:r w:rsidR="0017112A" w:rsidRPr="00241908">
        <w:instrText xml:space="preserve"> REF _Ref30607842 \h </w:instrText>
      </w:r>
      <w:r w:rsidR="00241908" w:rsidRPr="00241908">
        <w:instrText xml:space="preserve"> \* MERGEFORMAT </w:instrText>
      </w:r>
      <w:r w:rsidR="0017112A" w:rsidRPr="00241908">
        <w:fldChar w:fldCharType="separate"/>
      </w:r>
      <w:r w:rsidR="0017112A" w:rsidRPr="00241908">
        <w:rPr>
          <w:noProof/>
        </w:rPr>
        <w:t>6</w:t>
      </w:r>
      <w:r w:rsidR="0017112A" w:rsidRPr="00241908">
        <w:fldChar w:fldCharType="end"/>
      </w:r>
      <w:r w:rsidR="0017112A" w:rsidRPr="00241908">
        <w:t>), grids transformed with sinusoidal signals (</w:t>
      </w:r>
      <w:r w:rsidR="0017112A" w:rsidRPr="00241908">
        <w:fldChar w:fldCharType="begin"/>
      </w:r>
      <w:r w:rsidR="0017112A" w:rsidRPr="00241908">
        <w:instrText xml:space="preserve"> REF _Ref30607844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7</w:t>
      </w:r>
      <w:r w:rsidR="0017112A" w:rsidRPr="00241908">
        <w:fldChar w:fldCharType="end"/>
      </w:r>
      <w:r w:rsidR="0017112A" w:rsidRPr="00241908">
        <w:t xml:space="preserve"> and </w:t>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separate"/>
      </w:r>
      <w:r w:rsidR="0017112A" w:rsidRPr="00241908">
        <w:rPr>
          <w:noProof/>
        </w:rPr>
        <w:t>15</w:t>
      </w:r>
      <w:r w:rsidR="0017112A" w:rsidRPr="00241908">
        <w:fldChar w:fldCharType="end"/>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end"/>
      </w:r>
      <w:r w:rsidR="0017112A" w:rsidRPr="00241908">
        <w:t>), overlapping grids (</w:t>
      </w:r>
      <w:r w:rsidR="0017112A" w:rsidRPr="00241908">
        <w:fldChar w:fldCharType="begin"/>
      </w:r>
      <w:r w:rsidR="0017112A" w:rsidRPr="00241908">
        <w:instrText xml:space="preserve"> REF _Ref33126247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8</w:t>
      </w:r>
      <w:r w:rsidR="0017112A" w:rsidRPr="00241908">
        <w:fldChar w:fldCharType="end"/>
      </w:r>
      <w:r w:rsidR="0017112A" w:rsidRPr="00241908">
        <w:t xml:space="preserve">, </w:t>
      </w:r>
      <w:r w:rsidR="0017112A" w:rsidRPr="00241908">
        <w:fldChar w:fldCharType="begin"/>
      </w:r>
      <w:r w:rsidR="0017112A" w:rsidRPr="00241908">
        <w:instrText xml:space="preserve"> REF _Ref33126251 \h </w:instrText>
      </w:r>
      <w:r w:rsidR="00241908" w:rsidRPr="00241908">
        <w:instrText xml:space="preserve"> \* MERGEFORMAT </w:instrText>
      </w:r>
      <w:r w:rsidR="0017112A" w:rsidRPr="00241908">
        <w:fldChar w:fldCharType="separate"/>
      </w:r>
      <w:r w:rsidR="0017112A" w:rsidRPr="00241908">
        <w:rPr>
          <w:noProof/>
        </w:rPr>
        <w:t>9</w:t>
      </w:r>
      <w:r w:rsidR="0017112A" w:rsidRPr="00241908">
        <w:fldChar w:fldCharType="end"/>
      </w:r>
      <w:r w:rsidR="0017112A" w:rsidRPr="00241908">
        <w:t xml:space="preserve">, </w:t>
      </w:r>
      <w:r w:rsidR="0017112A" w:rsidRPr="00241908">
        <w:fldChar w:fldCharType="begin"/>
      </w:r>
      <w:r w:rsidR="0017112A" w:rsidRPr="00241908">
        <w:instrText xml:space="preserve"> REF _Ref30607994 \h </w:instrText>
      </w:r>
      <w:r w:rsidR="00241908" w:rsidRPr="00241908">
        <w:instrText xml:space="preserve"> \* MERGEFORMAT </w:instrText>
      </w:r>
      <w:r w:rsidR="0017112A" w:rsidRPr="00241908">
        <w:fldChar w:fldCharType="separate"/>
      </w:r>
      <w:r w:rsidR="0017112A" w:rsidRPr="00241908">
        <w:rPr>
          <w:noProof/>
        </w:rPr>
        <w:t>11</w:t>
      </w:r>
      <w:r w:rsidR="0017112A" w:rsidRPr="00241908">
        <w:fldChar w:fldCharType="end"/>
      </w:r>
      <w:r w:rsidR="0017112A" w:rsidRPr="00241908">
        <w:t xml:space="preserve">, </w:t>
      </w:r>
      <w:r w:rsidR="00894748" w:rsidRPr="00241908">
        <w:t xml:space="preserve">and </w:t>
      </w:r>
      <w:r w:rsidR="0017112A" w:rsidRPr="00241908">
        <w:fldChar w:fldCharType="begin"/>
      </w:r>
      <w:r w:rsidR="0017112A" w:rsidRPr="00241908">
        <w:instrText xml:space="preserve"> REF _Ref30607995 \h </w:instrText>
      </w:r>
      <w:r w:rsidR="00241908" w:rsidRPr="00241908">
        <w:instrText xml:space="preserve"> \* MERGEFORMAT </w:instrText>
      </w:r>
      <w:r w:rsidR="0017112A" w:rsidRPr="00241908">
        <w:fldChar w:fldCharType="separate"/>
      </w:r>
      <w:r w:rsidR="0017112A" w:rsidRPr="00241908">
        <w:rPr>
          <w:noProof/>
        </w:rPr>
        <w:t>12</w:t>
      </w:r>
      <w:r w:rsidR="0017112A" w:rsidRPr="00241908">
        <w:fldChar w:fldCharType="end"/>
      </w:r>
      <w:r w:rsidR="0017112A" w:rsidRPr="00241908">
        <w:t xml:space="preserve">), </w:t>
      </w:r>
      <w:r w:rsidR="00894748" w:rsidRPr="00241908">
        <w:t>radial patterns (</w:t>
      </w:r>
      <w:r w:rsidR="00894748" w:rsidRPr="00241908">
        <w:fldChar w:fldCharType="begin"/>
      </w:r>
      <w:r w:rsidR="00894748" w:rsidRPr="00241908">
        <w:instrText xml:space="preserve"> REF _Ref33126308 \h </w:instrText>
      </w:r>
      <w:r w:rsidR="00241908" w:rsidRPr="00241908">
        <w:instrText xml:space="preserve"> \* MERGEFORMAT </w:instrText>
      </w:r>
      <w:r w:rsidR="00894748" w:rsidRPr="00241908">
        <w:fldChar w:fldCharType="separate"/>
      </w:r>
      <w:r w:rsidR="00894748" w:rsidRPr="00241908">
        <w:t xml:space="preserve">Figure </w:t>
      </w:r>
      <w:r w:rsidR="00894748" w:rsidRPr="00241908">
        <w:rPr>
          <w:noProof/>
        </w:rPr>
        <w:t>10</w:t>
      </w:r>
      <w:r w:rsidR="00894748" w:rsidRPr="00241908">
        <w:fldChar w:fldCharType="end"/>
      </w:r>
      <w:r w:rsidR="00894748" w:rsidRPr="00241908">
        <w:t xml:space="preserve">) and </w:t>
      </w:r>
      <w:r w:rsidR="00652A21" w:rsidRPr="00241908">
        <w:t>frieze</w:t>
      </w:r>
      <w:r w:rsidR="00877C4A" w:rsidRPr="00241908">
        <w:t xml:space="preserve"> (wallpaper)</w:t>
      </w:r>
      <w:r w:rsidR="00894748" w:rsidRPr="00241908">
        <w:t xml:space="preserve"> groups (</w:t>
      </w:r>
      <w:r w:rsidR="00894748" w:rsidRPr="00241908">
        <w:fldChar w:fldCharType="begin"/>
      </w:r>
      <w:r w:rsidR="00894748" w:rsidRPr="00241908">
        <w:instrText xml:space="preserve"> REF _Ref30608154 \h </w:instrText>
      </w:r>
      <w:r w:rsidR="00241908" w:rsidRPr="00241908">
        <w:instrText xml:space="preserve"> \* MERGEFORMAT </w:instrText>
      </w:r>
      <w:r w:rsidR="00894748" w:rsidRPr="00241908">
        <w:fldChar w:fldCharType="separate"/>
      </w:r>
      <w:r w:rsidR="00894748" w:rsidRPr="00241908">
        <w:t xml:space="preserve">Figures </w:t>
      </w:r>
      <w:r w:rsidR="00894748" w:rsidRPr="00241908">
        <w:rPr>
          <w:noProof/>
        </w:rPr>
        <w:t>13</w:t>
      </w:r>
      <w:r w:rsidR="00894748" w:rsidRPr="00241908">
        <w:fldChar w:fldCharType="end"/>
      </w:r>
      <w:r w:rsidR="00894748" w:rsidRPr="00241908">
        <w:t xml:space="preserve"> and </w:t>
      </w:r>
      <w:r w:rsidR="00894748" w:rsidRPr="00241908">
        <w:fldChar w:fldCharType="begin"/>
      </w:r>
      <w:r w:rsidR="00894748" w:rsidRPr="00241908">
        <w:instrText xml:space="preserve"> REF _Ref30443709 \h </w:instrText>
      </w:r>
      <w:r w:rsidR="00241908" w:rsidRPr="00241908">
        <w:instrText xml:space="preserve"> \* MERGEFORMAT </w:instrText>
      </w:r>
      <w:r w:rsidR="00894748" w:rsidRPr="00241908">
        <w:fldChar w:fldCharType="separate"/>
      </w:r>
      <w:r w:rsidR="00894748" w:rsidRPr="00241908">
        <w:rPr>
          <w:noProof/>
        </w:rPr>
        <w:t>14</w:t>
      </w:r>
      <w:r w:rsidR="00894748" w:rsidRPr="00241908">
        <w:fldChar w:fldCharType="end"/>
      </w:r>
      <w:r w:rsidR="00894748" w:rsidRPr="00241908">
        <w:t>).</w:t>
      </w:r>
      <w:r w:rsidR="006C626C" w:rsidRPr="00241908">
        <w:t xml:space="preserve"> A wallpaper group is a repetitive 2-dimensional design that is repeated through space via a series of reflections, transformations and rotations of a template pattern</w:t>
      </w:r>
      <w:r w:rsidR="0025552D" w:rsidRPr="00241908">
        <w:t xml:space="preserve"> </w:t>
      </w:r>
      <w:sdt>
        <w:sdtPr>
          <w:id w:val="1741685142"/>
          <w:citation/>
        </w:sdtPr>
        <w:sdtContent>
          <w:r w:rsidR="0025552D" w:rsidRPr="00241908">
            <w:fldChar w:fldCharType="begin"/>
          </w:r>
          <w:r w:rsidR="0025552D" w:rsidRPr="00241908">
            <w:instrText xml:space="preserve"> CITATION Yan04 \l 1033 </w:instrText>
          </w:r>
          <w:r w:rsidR="0025552D" w:rsidRPr="00241908">
            <w:fldChar w:fldCharType="separate"/>
          </w:r>
          <w:r w:rsidR="000D0D77" w:rsidRPr="000D0D77">
            <w:rPr>
              <w:noProof/>
            </w:rPr>
            <w:t>[18]</w:t>
          </w:r>
          <w:r w:rsidR="0025552D" w:rsidRPr="00241908">
            <w:fldChar w:fldCharType="end"/>
          </w:r>
        </w:sdtContent>
      </w:sdt>
      <w:r w:rsidR="003C789C" w:rsidRPr="00241908">
        <w:t xml:space="preserve">, so-named because of their prevalence in </w:t>
      </w:r>
      <w:r w:rsidR="00FA6A0A" w:rsidRPr="00241908">
        <w:t xml:space="preserve">the patterning of </w:t>
      </w:r>
      <w:r w:rsidR="003C789C" w:rsidRPr="00241908">
        <w:t xml:space="preserve">wallpaper and other architectural </w:t>
      </w:r>
      <w:r w:rsidR="00AD2982" w:rsidRPr="00241908">
        <w:t>features</w:t>
      </w:r>
      <w:r w:rsidR="006C626C" w:rsidRPr="00241908">
        <w:t>.</w:t>
      </w:r>
    </w:p>
    <w:p w14:paraId="4370EDD1" w14:textId="488A2ED9" w:rsidR="004B5CDD" w:rsidRPr="00241908" w:rsidRDefault="00503159" w:rsidP="006644EE">
      <w:pPr>
        <w:spacing w:after="120"/>
        <w:rPr>
          <w:color w:val="FF0000"/>
        </w:rPr>
      </w:pPr>
      <w:r w:rsidRPr="00241908">
        <w:t xml:space="preserve">All synthetic datasets were evaluated with an implementation of the IoD that uses a sigmoidal function for point assignment and assignment scoring. </w:t>
      </w:r>
      <w:r w:rsidR="004B5CDD" w:rsidRPr="00241908">
        <w:t xml:space="preserve">Each synthetic point set was evaluated twice: with and without iterative closest </w:t>
      </w:r>
      <w:r w:rsidR="004B5CDD" w:rsidRPr="00241908">
        <w:lastRenderedPageBreak/>
        <w:t>point realignment, but with no other changes to algorithm parameters.</w:t>
      </w:r>
      <w:r w:rsidRPr="00241908">
        <w:t xml:space="preserve"> When ICP realignment was used, the same sigmoidal function used for point assignment and assignment scoring was used to calculate correspondence within the ICP algorithm</w:t>
      </w:r>
      <w:r w:rsidR="004D6F59" w:rsidRPr="00241908">
        <w:t xml:space="preserve">. </w:t>
      </w:r>
      <w:r w:rsidR="009B5BC4" w:rsidRPr="00241908">
        <w:t xml:space="preserve">An explanation of the parameters used can be found </w:t>
      </w:r>
      <w:r w:rsidR="008A097E" w:rsidRPr="00241908">
        <w:t xml:space="preserve">in </w:t>
      </w:r>
      <w:r w:rsidR="008A097E" w:rsidRPr="00241908">
        <w:fldChar w:fldCharType="begin"/>
      </w:r>
      <w:r w:rsidR="008A097E" w:rsidRPr="00241908">
        <w:instrText xml:space="preserve"> REF _Ref33129304 \h </w:instrText>
      </w:r>
      <w:r w:rsidR="00241908" w:rsidRPr="00241908">
        <w:instrText xml:space="preserve"> \* MERGEFORMAT </w:instrText>
      </w:r>
      <w:r w:rsidR="008A097E" w:rsidRPr="00241908">
        <w:fldChar w:fldCharType="separate"/>
      </w:r>
      <w:r w:rsidR="008A097E" w:rsidRPr="00241908">
        <w:t xml:space="preserve">Table </w:t>
      </w:r>
      <w:r w:rsidR="008A097E" w:rsidRPr="00241908">
        <w:rPr>
          <w:noProof/>
        </w:rPr>
        <w:t>1</w:t>
      </w:r>
      <w:r w:rsidR="008A097E" w:rsidRPr="00241908">
        <w:fldChar w:fldCharType="end"/>
      </w:r>
      <w:r w:rsidR="008A097E" w:rsidRPr="00241908">
        <w:t>.</w:t>
      </w:r>
    </w:p>
    <w:p w14:paraId="7E2E2FED" w14:textId="28D16FDD" w:rsidR="00F87301" w:rsidRPr="00241908" w:rsidRDefault="00C410C7" w:rsidP="006644EE">
      <w:pPr>
        <w:spacing w:after="120"/>
      </w:pPr>
      <w:r w:rsidRPr="00241908">
        <w:t>T</w:t>
      </w:r>
      <w:r w:rsidR="00F87301" w:rsidRPr="00241908">
        <w:t>he neighborhood radius is visualized as a blue circle</w:t>
      </w:r>
      <w:r w:rsidRPr="00241908">
        <w:t xml:space="preserve"> for all synthetic datasets</w:t>
      </w:r>
      <w:r w:rsidR="00F87301" w:rsidRPr="00241908">
        <w:t>. The larger red circle visualizes the distance at which application of noise to the dataset begins</w:t>
      </w:r>
      <w:r w:rsidR="00927E8E" w:rsidRPr="00241908">
        <w:t xml:space="preserve">, and the </w:t>
      </w:r>
      <w:r w:rsidR="00F87301" w:rsidRPr="00241908">
        <w:t>mean amplitude of the noise increases linearly as a function of the distance from this red circle.</w:t>
      </w:r>
    </w:p>
    <w:p w14:paraId="5A009850" w14:textId="3F17C05D" w:rsidR="00960805" w:rsidRPr="00241908" w:rsidRDefault="00646FCC" w:rsidP="006644EE">
      <w:pPr>
        <w:pStyle w:val="Heading2"/>
        <w:spacing w:after="120"/>
      </w:pPr>
      <w:r w:rsidRPr="00241908">
        <w:t>Applied Evaluation</w:t>
      </w:r>
      <w:r w:rsidR="005D5AAE" w:rsidRPr="00241908">
        <w:t>s</w:t>
      </w:r>
    </w:p>
    <w:p w14:paraId="0D3B8223" w14:textId="0199B569" w:rsidR="00267CC4" w:rsidRPr="00241908" w:rsidRDefault="00267CC4" w:rsidP="006644EE">
      <w:pPr>
        <w:spacing w:after="120"/>
      </w:pPr>
      <w:r w:rsidRPr="00241908">
        <w:t>The IoD was applied to three geospatial datasets</w:t>
      </w:r>
      <w:r w:rsidR="00A35462" w:rsidRPr="00241908">
        <w:t xml:space="preserve">, two consisting of tree crown locations and one consisting of building centroids. Each dataset is known to contain at least one area of intrinsic order. Points corresponding to ordered areas were identified using an arbitrary threshold. The quality of this differentiation was quantified using Cohen's kappa coefficient (κ), a measure of inter-rater reliability that </w:t>
      </w:r>
      <w:r w:rsidR="00B41132" w:rsidRPr="00241908">
        <w:t>considers</w:t>
      </w:r>
      <w:r w:rsidR="00A35462" w:rsidRPr="00241908">
        <w:t xml:space="preserve"> the possibility of chance agreement.</w:t>
      </w:r>
    </w:p>
    <w:p w14:paraId="5A6DED21" w14:textId="15DE0541" w:rsidR="00C13DFC" w:rsidRPr="00241908" w:rsidRDefault="00C06CF8" w:rsidP="006644EE">
      <w:pPr>
        <w:pStyle w:val="Heading3"/>
        <w:spacing w:after="120"/>
      </w:pPr>
      <w:r w:rsidRPr="00241908">
        <w:t>Tree Crowns</w:t>
      </w:r>
    </w:p>
    <w:p w14:paraId="6B773A59" w14:textId="1D4C568A" w:rsidR="007D1A98" w:rsidRDefault="00894162" w:rsidP="00DF356E">
      <w:pPr>
        <w:spacing w:after="120"/>
      </w:pPr>
      <w:r w:rsidRPr="00241908">
        <w:t xml:space="preserve">LiDAR (Light Detection and Ranging) point cloud datasets were acquired from United States Geological Survey’s </w:t>
      </w:r>
      <w:r w:rsidR="001657FE" w:rsidRPr="00241908">
        <w:t xml:space="preserve">(USGS) </w:t>
      </w:r>
      <w:r w:rsidRPr="00241908">
        <w:t xml:space="preserve">National Map repository for two study areas. </w:t>
      </w:r>
      <w:r w:rsidR="00252597" w:rsidRPr="00241908">
        <w:t xml:space="preserve">The LiDAR-processing software suite </w:t>
      </w:r>
      <w:r w:rsidRPr="00241908">
        <w:t>LASTools</w:t>
      </w:r>
      <w:r w:rsidR="007220A3" w:rsidRPr="00241908">
        <w:t xml:space="preserve"> </w:t>
      </w:r>
      <w:sdt>
        <w:sdtPr>
          <w:id w:val="-1873061503"/>
          <w:citation/>
        </w:sdtPr>
        <w:sdtContent>
          <w:r w:rsidR="007220A3" w:rsidRPr="00241908">
            <w:fldChar w:fldCharType="begin"/>
          </w:r>
          <w:r w:rsidR="007220A3" w:rsidRPr="00241908">
            <w:instrText xml:space="preserve"> CITATION Ise19 \l 1033 </w:instrText>
          </w:r>
          <w:r w:rsidR="007220A3" w:rsidRPr="00241908">
            <w:fldChar w:fldCharType="separate"/>
          </w:r>
          <w:r w:rsidR="000D0D77" w:rsidRPr="000D0D77">
            <w:rPr>
              <w:noProof/>
            </w:rPr>
            <w:t>[19]</w:t>
          </w:r>
          <w:r w:rsidR="007220A3" w:rsidRPr="00241908">
            <w:fldChar w:fldCharType="end"/>
          </w:r>
        </w:sdtContent>
      </w:sdt>
      <w:r w:rsidRPr="00241908">
        <w:t xml:space="preserve"> was used to generate</w:t>
      </w:r>
      <w:r w:rsidR="00DF356E">
        <w:t xml:space="preserve"> multiple rasterized elevation models. D</w:t>
      </w:r>
      <w:r w:rsidRPr="00241908">
        <w:t xml:space="preserve">igital </w:t>
      </w:r>
      <w:r w:rsidR="00DF356E">
        <w:t>elevation</w:t>
      </w:r>
      <w:r w:rsidRPr="00241908">
        <w:t xml:space="preserve"> </w:t>
      </w:r>
      <w:r w:rsidR="00DF356E">
        <w:t xml:space="preserve">models (DEMs) represent the elevation of the bare earth, that is, the ground sans partially reflective elements such as tree canopies and were created by used only the last LiDAR returns from the point clouds. Digital surface models (DSMs) represent the elevation of the earth including partially reflective </w:t>
      </w:r>
      <w:r w:rsidR="00857E03">
        <w:t>elements and</w:t>
      </w:r>
      <w:r w:rsidR="00DF356E">
        <w:t xml:space="preserve"> were created by using only the first returns from the point clouds.</w:t>
      </w:r>
      <w:r w:rsidRPr="00241908">
        <w:t xml:space="preserve"> </w:t>
      </w:r>
      <w:r w:rsidR="00DF356E">
        <w:t>D</w:t>
      </w:r>
      <w:r w:rsidRPr="00241908">
        <w:t>igital height models</w:t>
      </w:r>
      <w:r w:rsidR="00A64C8B">
        <w:t xml:space="preserve"> (DHMs)</w:t>
      </w:r>
      <w:r w:rsidRPr="00241908">
        <w:t xml:space="preserve">, sometimes called canopy height models, were created by subtracting the </w:t>
      </w:r>
      <w:r w:rsidR="00DF356E">
        <w:t>DEMs</w:t>
      </w:r>
      <w:r w:rsidRPr="00241908">
        <w:t xml:space="preserve"> from the corresponding </w:t>
      </w:r>
      <w:r w:rsidR="00DF356E">
        <w:t>DSMs, which results in a raster that represents the height of reflective elements such as tree canopies above the ground.</w:t>
      </w:r>
    </w:p>
    <w:p w14:paraId="06E63299" w14:textId="0ED7EBA7" w:rsidR="00D73C17" w:rsidRDefault="007D1A98" w:rsidP="006644EE">
      <w:pPr>
        <w:spacing w:after="120"/>
      </w:pPr>
      <w:r>
        <w:t xml:space="preserve">Automated detection of tree crowns from raster height models is a topic that has been extensively researched, and so many methods to perform this function </w:t>
      </w:r>
      <w:sdt>
        <w:sdtPr>
          <w:id w:val="-139426983"/>
          <w:citation/>
        </w:sdtPr>
        <w:sdtContent>
          <w:r>
            <w:fldChar w:fldCharType="begin"/>
          </w:r>
          <w:r>
            <w:instrText xml:space="preserve"> CITATION Zhe16 \l 1033 </w:instrText>
          </w:r>
          <w:r>
            <w:fldChar w:fldCharType="separate"/>
          </w:r>
          <w:r w:rsidR="000D0D77" w:rsidRPr="000D0D77">
            <w:rPr>
              <w:noProof/>
            </w:rPr>
            <w:t>[20]</w:t>
          </w:r>
          <w:r>
            <w:fldChar w:fldCharType="end"/>
          </w:r>
        </w:sdtContent>
      </w:sdt>
      <w:r>
        <w:t xml:space="preserve">. Tree crown locations in this study were extracted </w:t>
      </w:r>
      <w:r w:rsidR="00894162" w:rsidRPr="00241908">
        <w:t xml:space="preserve">using the Laplace of Gaussian blob detection </w:t>
      </w:r>
      <w:r w:rsidR="00C154A5">
        <w:t>algorithm</w:t>
      </w:r>
      <w:r w:rsidR="00894162" w:rsidRPr="00241908">
        <w:t xml:space="preserve"> implemented in the Python package scikit-learn</w:t>
      </w:r>
      <w:sdt>
        <w:sdtPr>
          <w:id w:val="-792511114"/>
          <w:citation/>
        </w:sdtPr>
        <w:sdtContent>
          <w:r w:rsidR="00894162" w:rsidRPr="00241908">
            <w:fldChar w:fldCharType="begin"/>
          </w:r>
          <w:r w:rsidR="00894162" w:rsidRPr="00241908">
            <w:instrText xml:space="preserve"> CITATION Ped11 \l 1033 </w:instrText>
          </w:r>
          <w:r w:rsidR="00894162" w:rsidRPr="00241908">
            <w:fldChar w:fldCharType="separate"/>
          </w:r>
          <w:r w:rsidR="000D0D77">
            <w:rPr>
              <w:noProof/>
            </w:rPr>
            <w:t xml:space="preserve"> </w:t>
          </w:r>
          <w:r w:rsidR="000D0D77" w:rsidRPr="000D0D77">
            <w:rPr>
              <w:noProof/>
            </w:rPr>
            <w:t>[21]</w:t>
          </w:r>
          <w:r w:rsidR="00894162" w:rsidRPr="00241908">
            <w:fldChar w:fldCharType="end"/>
          </w:r>
        </w:sdtContent>
      </w:sdt>
      <w:r w:rsidR="00A64C8B">
        <w:t xml:space="preserve"> on the DHM rasters of each study area</w:t>
      </w:r>
      <w:r>
        <w:t>.</w:t>
      </w:r>
    </w:p>
    <w:p w14:paraId="554EA6CD" w14:textId="2AFAEF6D" w:rsidR="00CA47C8" w:rsidRPr="00241908" w:rsidRDefault="00CA47C8" w:rsidP="006644EE">
      <w:pPr>
        <w:spacing w:after="120"/>
      </w:pPr>
      <w:r w:rsidRPr="00241908">
        <w:t xml:space="preserve">Each tree crown </w:t>
      </w:r>
      <w:r w:rsidR="00866378">
        <w:t xml:space="preserve">centroid </w:t>
      </w:r>
      <w:r w:rsidRPr="00241908">
        <w:t>point set was then evaluated using the IoD algorithm</w:t>
      </w:r>
      <w:r w:rsidR="005D398A" w:rsidRPr="00241908">
        <w:t xml:space="preserve">. </w:t>
      </w:r>
      <w:r w:rsidR="00371C5B" w:rsidRPr="00241908">
        <w:t xml:space="preserve">The </w:t>
      </w:r>
      <w:r w:rsidR="000725C4">
        <w:t xml:space="preserve">IoD </w:t>
      </w:r>
      <w:r w:rsidRPr="00241908">
        <w:t>algorithm used a sigmoidal scoring function</w:t>
      </w:r>
      <w:r w:rsidR="00663FB2" w:rsidRPr="00241908">
        <w:t xml:space="preserve"> </w:t>
      </w:r>
      <w:r w:rsidR="00371C5B" w:rsidRPr="00241908">
        <w:t>for both study areas, and this same function was used</w:t>
      </w:r>
      <w:r w:rsidR="00663FB2" w:rsidRPr="00241908">
        <w:t xml:space="preserve"> as the cost</w:t>
      </w:r>
      <w:r w:rsidRPr="00241908">
        <w:t xml:space="preserve"> function for point assignment</w:t>
      </w:r>
      <w:r w:rsidR="00655FE3" w:rsidRPr="00241908">
        <w:t>.</w:t>
      </w:r>
    </w:p>
    <w:p w14:paraId="2DEB51CE" w14:textId="08EEB04D"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00646FCC" w:rsidRPr="00241908">
        <w:rPr>
          <w:i w:val="0"/>
          <w:iCs w:val="0"/>
        </w:rPr>
        <w:t>Crab Orchard, TN</w:t>
      </w:r>
    </w:p>
    <w:p w14:paraId="343F4DEE" w14:textId="6B8BE948" w:rsidR="006644EE" w:rsidRPr="00241908" w:rsidRDefault="006644EE" w:rsidP="006644EE">
      <w:pPr>
        <w:spacing w:after="120"/>
      </w:pPr>
      <w:r w:rsidRPr="00241908">
        <w:t>Orchards are collections of intentionally planted trees or shrubs that are maintained for food production. For ease of harvest</w:t>
      </w:r>
      <w:r w:rsidR="001573CB" w:rsidRPr="00241908">
        <w:t xml:space="preserve"> and maintainability,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s are the square and rectangular planting patterns, and the predictability of these patterns has allowed for improved</w:t>
      </w:r>
      <w:r w:rsidR="00E96691" w:rsidRPr="00241908">
        <w:t xml:space="preserve"> automated</w:t>
      </w:r>
      <w:r w:rsidR="00592930" w:rsidRPr="00241908">
        <w:t xml:space="preserve"> differentiation of orchards from natural tree stands on the basis the textural characteristics of orthoimagery </w:t>
      </w:r>
      <w:sdt>
        <w:sdtPr>
          <w:id w:val="495080065"/>
          <w:citation/>
        </w:sdtPr>
        <w:sdtContent>
          <w:r w:rsidR="00592930" w:rsidRPr="00241908">
            <w:fldChar w:fldCharType="begin"/>
          </w:r>
          <w:r w:rsidR="00592930" w:rsidRPr="00241908">
            <w:instrText xml:space="preserve"> CITATION Sel12 \l 1033 </w:instrText>
          </w:r>
          <w:r w:rsidR="00592930" w:rsidRPr="00241908">
            <w:fldChar w:fldCharType="separate"/>
          </w:r>
          <w:r w:rsidR="000D0D77" w:rsidRPr="000D0D77">
            <w:rPr>
              <w:noProof/>
            </w:rPr>
            <w:t>[10]</w:t>
          </w:r>
          <w:r w:rsidR="00592930" w:rsidRPr="00241908">
            <w:fldChar w:fldCharType="end"/>
          </w:r>
        </w:sdtContent>
      </w:sdt>
      <w:r w:rsidR="00592930" w:rsidRPr="00241908">
        <w:t xml:space="preserve">. However, alternative </w:t>
      </w:r>
      <w:r w:rsidR="00592930" w:rsidRPr="00241908">
        <w:lastRenderedPageBreak/>
        <w:t xml:space="preserve">patterns such has single and double hedged, hexagonal, quincunx and </w:t>
      </w:r>
      <w:r w:rsidR="00F90F57" w:rsidRPr="00241908">
        <w:t>topographically contoured</w:t>
      </w:r>
      <w:r w:rsidR="00592930" w:rsidRPr="00241908">
        <w:t xml:space="preserve"> planting systems are also used </w:t>
      </w:r>
      <w:r w:rsidR="00B36EC7" w:rsidRPr="00241908">
        <w:t xml:space="preserve">depending on the needs of the agriculturist </w:t>
      </w:r>
      <w:sdt>
        <w:sdtPr>
          <w:id w:val="-1552914084"/>
          <w:citation/>
        </w:sdtPr>
        <w:sdtContent>
          <w:r w:rsidR="00592930" w:rsidRPr="00241908">
            <w:fldChar w:fldCharType="begin"/>
          </w:r>
          <w:r w:rsidR="00592930" w:rsidRPr="00241908">
            <w:instrText xml:space="preserve"> CITATION MMu17 \l 1033 </w:instrText>
          </w:r>
          <w:r w:rsidR="00592930" w:rsidRPr="00241908">
            <w:fldChar w:fldCharType="separate"/>
          </w:r>
          <w:r w:rsidR="000D0D77" w:rsidRPr="000D0D77">
            <w:rPr>
              <w:noProof/>
            </w:rPr>
            <w:t>[22]</w:t>
          </w:r>
          <w:r w:rsidR="00592930" w:rsidRPr="00241908">
            <w:fldChar w:fldCharType="end"/>
          </w:r>
        </w:sdtContent>
      </w:sdt>
      <w:r w:rsidR="00592930" w:rsidRPr="00241908">
        <w:t>.</w:t>
      </w:r>
    </w:p>
    <w:p w14:paraId="49C281BE" w14:textId="78848669" w:rsidR="00F66177" w:rsidRPr="00241908" w:rsidRDefault="008631C4" w:rsidP="006644EE">
      <w:pPr>
        <w:spacing w:after="120"/>
      </w:pPr>
      <w:r w:rsidRPr="00241908">
        <w:t xml:space="preserve">The IoD was applied to tree crown </w:t>
      </w:r>
      <w:r w:rsidR="00866378">
        <w:t xml:space="preserve">centroids </w:t>
      </w:r>
      <w:r w:rsidRPr="00241908">
        <w:t>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w:t>
      </w:r>
      <w:r w:rsidR="00866378">
        <w:t>in</w:t>
      </w:r>
      <w:r w:rsidR="00DE74DA" w:rsidRPr="00241908">
        <w:t xml:space="preserve"> small </w:t>
      </w:r>
      <w:r w:rsidR="00EA4242" w:rsidRPr="00241908">
        <w:t>commercial</w:t>
      </w:r>
      <w:r w:rsidR="00DE74DA" w:rsidRPr="00241908">
        <w:t xml:space="preserve"> apple orchard </w:t>
      </w:r>
      <w:r w:rsidR="00866378">
        <w:t>in</w:t>
      </w:r>
      <w:r w:rsidR="00DE74DA" w:rsidRPr="00241908">
        <w:t xml:space="preserve"> T</w:t>
      </w:r>
      <w:r w:rsidR="00866378">
        <w:t>ennessee, USA.</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apple trees trending northwest and northeast. Mature natural forest is also present to the west and north of the orchard as well as sparse, isolated trees</w:t>
      </w:r>
      <w:r w:rsidR="00380525" w:rsidRPr="00241908">
        <w:t xml:space="preserve"> that are also naturally occurring</w:t>
      </w:r>
      <w:r w:rsidR="005D398A" w:rsidRPr="00241908">
        <w:t>.</w:t>
      </w:r>
      <w:r w:rsidR="00C52D5E" w:rsidRPr="00241908">
        <w:t xml:space="preserve"> The roughly rectangular grid patterns </w:t>
      </w:r>
      <w:r w:rsidR="00D40C10" w:rsidRPr="00241908">
        <w:t>that comprise the orchard</w:t>
      </w:r>
      <w:r w:rsidR="00C52D5E" w:rsidRPr="00241908">
        <w:t xml:space="preserve"> contrast with the disorder of the natural forest</w:t>
      </w:r>
      <w:r w:rsidR="00D40C10" w:rsidRPr="00241908">
        <w:t xml:space="preserve"> in the surrounding area</w:t>
      </w:r>
      <w:r w:rsidR="00C52D5E" w:rsidRPr="00241908">
        <w:t>.</w:t>
      </w:r>
    </w:p>
    <w:p w14:paraId="782B697D" w14:textId="4C17BE42" w:rsidR="00DE74DA" w:rsidRPr="00241908" w:rsidRDefault="00CE5BB0" w:rsidP="006644EE">
      <w:pPr>
        <w:spacing w:after="120"/>
      </w:pPr>
      <w:r w:rsidRPr="00241908">
        <w:t>The center of the study area is located at 35.92</w:t>
      </w:r>
      <w:r w:rsidR="00380525" w:rsidRPr="00241908">
        <w:t xml:space="preserve">90 </w:t>
      </w:r>
      <w:r w:rsidRPr="00241908">
        <w:t>N, 84.9312</w:t>
      </w:r>
      <w:r w:rsidR="00380525" w:rsidRPr="00241908">
        <w:t xml:space="preserve"> </w:t>
      </w:r>
      <w:r w:rsidRPr="00241908">
        <w:t>W</w:t>
      </w:r>
      <w:r w:rsidR="00F66177" w:rsidRPr="00241908">
        <w:t xml:space="preserve">. </w:t>
      </w:r>
      <w:r w:rsidR="001657FE" w:rsidRPr="00241908">
        <w:t>LiDAR</w:t>
      </w:r>
      <w:r w:rsidR="00866378">
        <w:t xml:space="preserve">-based three-dimensional point clouds </w:t>
      </w:r>
      <w:r w:rsidR="001657FE" w:rsidRPr="00241908">
        <w:t xml:space="preserve">for </w:t>
      </w:r>
      <w:r w:rsidR="00AA1F05" w:rsidRPr="00241908">
        <w:t>the</w:t>
      </w:r>
      <w:r w:rsidR="001657FE" w:rsidRPr="00241908">
        <w:t xml:space="preserve"> study area was collected by the U</w:t>
      </w:r>
      <w:r w:rsidR="00866378">
        <w:t>.</w:t>
      </w:r>
      <w:r w:rsidR="001657FE" w:rsidRPr="00241908">
        <w:t>S</w:t>
      </w:r>
      <w:r w:rsidR="00866378">
        <w:t xml:space="preserve">. </w:t>
      </w:r>
      <w:r w:rsidR="001657FE" w:rsidRPr="00241908">
        <w:t>G</w:t>
      </w:r>
      <w:r w:rsidR="00866378">
        <w:t xml:space="preserve">eological Survey (USGS) </w:t>
      </w:r>
      <w:r w:rsidR="001657FE" w:rsidRPr="00241908">
        <w:t>between January and April of 2019.</w:t>
      </w:r>
      <w:r w:rsidR="005D398A" w:rsidRPr="00241908">
        <w:t xml:space="preserve"> </w:t>
      </w:r>
      <w:r w:rsidR="00713158" w:rsidRPr="00241908">
        <w:t xml:space="preserve">Trees were manually classified as being part of the orchard using both the LiDAR-derived elevation models and contemporaneous aerial imagery. </w:t>
      </w:r>
      <w:r w:rsidR="00D53DA0" w:rsidRPr="00241908">
        <w:t>The IoD was calculated for all tree</w:t>
      </w:r>
      <w:r w:rsidR="00866378">
        <w:t xml:space="preserve"> centroid</w:t>
      </w:r>
      <w:r w:rsidR="0083514B">
        <w:t xml:space="preserve">s </w:t>
      </w:r>
      <w:r w:rsidR="00D53DA0" w:rsidRPr="00241908">
        <w:t xml:space="preserve">in the study area, and trees were classified as “disordered” if </w:t>
      </w:r>
      <w:r w:rsidR="00A86C0E" w:rsidRPr="00241908">
        <w:t xml:space="preserve">their IoD was </w:t>
      </w:r>
      <w:r w:rsidR="00D53DA0" w:rsidRPr="00241908">
        <w:t>above an arbitrary IoD threshold and “ordered”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 xml:space="preserve">sensitivity </w:t>
      </w:r>
      <w:r w:rsidR="00D73C17">
        <w:t>analysis</w:t>
      </w:r>
      <w:r w:rsidR="00A86C0E" w:rsidRPr="00241908">
        <w:t xml:space="preserve"> was conducted to characterize the effect that varying the scoring function’s K</w:t>
      </w:r>
      <w:r w:rsidR="00A86C0E" w:rsidRPr="00241908">
        <w:rPr>
          <w:vertAlign w:val="subscript"/>
        </w:rPr>
        <w:t>m</w:t>
      </w:r>
      <w:r w:rsidR="00A86C0E" w:rsidRPr="00241908">
        <w:t xml:space="preserve"> and the neighborhood radius has on the classification quality. The cooperativity of the scoring function was held constant at 5</w:t>
      </w:r>
      <w:r w:rsidR="00D73C17">
        <w:t xml:space="preserve"> during the sensitivity analysis.</w:t>
      </w:r>
    </w:p>
    <w:p w14:paraId="5E6DA7E1" w14:textId="78416B93" w:rsidR="00646FCC" w:rsidRPr="00241908" w:rsidRDefault="005A68F6" w:rsidP="006644EE">
      <w:pPr>
        <w:pStyle w:val="Heading4"/>
        <w:spacing w:after="120"/>
        <w:rPr>
          <w:i w:val="0"/>
          <w:iCs w:val="0"/>
        </w:rPr>
      </w:pPr>
      <w:r w:rsidRPr="00241908">
        <w:rPr>
          <w:i w:val="0"/>
          <w:iCs w:val="0"/>
        </w:rPr>
        <w:t xml:space="preserve">Site 2 </w:t>
      </w:r>
      <w:r w:rsidR="000663EF" w:rsidRPr="00241908">
        <w:rPr>
          <w:i w:val="0"/>
          <w:iCs w:val="0"/>
        </w:rPr>
        <w:t>–</w:t>
      </w:r>
      <w:r w:rsidRPr="00241908">
        <w:rPr>
          <w:i w:val="0"/>
          <w:iCs w:val="0"/>
        </w:rPr>
        <w:t xml:space="preserve"> </w:t>
      </w:r>
      <w:r w:rsidR="00646FCC" w:rsidRPr="00241908">
        <w:rPr>
          <w:i w:val="0"/>
          <w:iCs w:val="0"/>
        </w:rPr>
        <w:t>Reforested Area in Mooresville, NC</w:t>
      </w:r>
    </w:p>
    <w:p w14:paraId="40CC16BC" w14:textId="34621477" w:rsidR="005D4059" w:rsidRPr="00241908" w:rsidRDefault="005D4059" w:rsidP="005D4059">
      <w:pPr>
        <w:spacing w:after="120"/>
      </w:pPr>
      <w:r w:rsidRPr="00241908">
        <w:t xml:space="preserve">Trees may be intentionally planted in order to reduce wind exposure, reforest </w:t>
      </w:r>
      <w:r w:rsidR="00FE608A" w:rsidRPr="00241908">
        <w:t>clear-cuts</w:t>
      </w:r>
      <w:r w:rsidRPr="00241908">
        <w:t xml:space="preserve"> for ecological or timber-harvesting purposes, or create riparian buffers along streams and rivers. Though random or pseudorandom planting patterns are preferred when the planted trees are intended to provide ecological improvements, most reforested areas are planted with a square or rectangular pattern similar to th</w:t>
      </w:r>
      <w:r w:rsidR="00F91DE4">
        <w:t>e patterns</w:t>
      </w:r>
      <w:r w:rsidRPr="00241908">
        <w:t xml:space="preserve"> seen in many orchards. Thus, most planted tree stands exhibit pattern regularity not found in natural tree stands.</w:t>
      </w:r>
    </w:p>
    <w:p w14:paraId="36597A8A" w14:textId="46DB3DAB" w:rsidR="000B5B6D" w:rsidRPr="00241908" w:rsidRDefault="00D05276" w:rsidP="006644EE">
      <w:pPr>
        <w:spacing w:after="120"/>
      </w:pPr>
      <w:r w:rsidRPr="00241908">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w:t>
      </w:r>
      <w:r w:rsidR="00866378">
        <w:t>located</w:t>
      </w:r>
      <w:r w:rsidRPr="00241908">
        <w:t xml:space="preserve"> in Mooresville, NC. The study area is rural and consists of linear rows of young planted trees abutted by older natural mature forest.</w:t>
      </w:r>
      <w:r w:rsidR="006B0C21" w:rsidRPr="00241908">
        <w:t xml:space="preserve"> The trees comprising the replanted areas form roughly rectangular grid patterns of varying orientation that contrast with the disorder of the natural forest.</w:t>
      </w:r>
    </w:p>
    <w:p w14:paraId="2C8A4DFF" w14:textId="3EF3C994" w:rsidR="000B5B6D" w:rsidRPr="00241908" w:rsidRDefault="000B5B6D" w:rsidP="006644EE">
      <w:pPr>
        <w:spacing w:after="120"/>
      </w:pPr>
      <w:r w:rsidRPr="00241908">
        <w:t xml:space="preserve">LiDAR for the study area was collected by the USGS between </w:t>
      </w:r>
      <w:r w:rsidR="00C44829" w:rsidRPr="00241908">
        <w:t>February of 2016 and February of 2017</w:t>
      </w:r>
      <w:r w:rsidRPr="00241908">
        <w:t xml:space="preserve">. Trees were manually classified as being part of the </w:t>
      </w:r>
      <w:r w:rsidR="00C44829" w:rsidRPr="00241908">
        <w:t xml:space="preserve">replanted zone </w:t>
      </w:r>
      <w:r w:rsidRPr="00241908">
        <w:t xml:space="preserve">or not using both the LiDAR-derived elevation models and contemporaneous aerial imagery. The IoD was calculated for all trees in the study area, and trees were classified as “disordered” if their IoD was above an arbitrary IoD threshold and “ordered” if below the threshold. </w:t>
      </w:r>
      <w:r w:rsidR="00703E41" w:rsidRPr="00241908">
        <w:t xml:space="preserve">“Ordered” trees were assumed to correspond to replanted zones and a sensitivity </w:t>
      </w:r>
      <w:r w:rsidR="00D73C17">
        <w:t>analysis</w:t>
      </w:r>
      <w:r w:rsidR="00703E41" w:rsidRPr="00241908">
        <w:t xml:space="preserve">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73C17">
        <w:t xml:space="preserve"> during the sensitivity analysis</w:t>
      </w:r>
      <w:r w:rsidR="007C7FBF" w:rsidRPr="00241908">
        <w:t>.</w:t>
      </w:r>
      <w:r w:rsidR="00D83079" w:rsidRPr="00241908">
        <w:t xml:space="preserve"> </w:t>
      </w:r>
      <w:r w:rsidR="00D83079" w:rsidRPr="00241908">
        <w:t>The center of the study area is located at 35.6641 N, 80.7749 W.</w:t>
      </w:r>
    </w:p>
    <w:p w14:paraId="565ED4CD" w14:textId="61D77A7E" w:rsidR="00646FCC" w:rsidRPr="00241908" w:rsidRDefault="00F87368" w:rsidP="006644EE">
      <w:pPr>
        <w:pStyle w:val="Heading4"/>
        <w:spacing w:after="120"/>
        <w:rPr>
          <w:i w:val="0"/>
          <w:iCs w:val="0"/>
        </w:rPr>
      </w:pPr>
      <w:bookmarkStart w:id="117" w:name="_Ref33383445"/>
      <w:r w:rsidRPr="00241908">
        <w:rPr>
          <w:i w:val="0"/>
          <w:iCs w:val="0"/>
        </w:rPr>
        <w:lastRenderedPageBreak/>
        <w:t>Site 3 –</w:t>
      </w:r>
      <w:r w:rsidR="0083514B">
        <w:rPr>
          <w:i w:val="0"/>
          <w:iCs w:val="0"/>
        </w:rPr>
        <w:t xml:space="preserve"> </w:t>
      </w:r>
      <w:r w:rsidRPr="00241908">
        <w:rPr>
          <w:i w:val="0"/>
          <w:iCs w:val="0"/>
        </w:rPr>
        <w:t>Neighborhood in Nashville, TN</w:t>
      </w:r>
      <w:bookmarkEnd w:id="117"/>
    </w:p>
    <w:p w14:paraId="3F90F800" w14:textId="20755C10"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compared to those of planned growth. Planned portions of cities are marked by </w:t>
      </w:r>
      <w:r w:rsidR="00E03903">
        <w:t>regularity of</w:t>
      </w:r>
      <w:r w:rsidR="004C1921">
        <w:t xml:space="preserve"> building placement and street network orientation, while organic growth </w:t>
      </w:r>
      <w:r w:rsidR="00E03903">
        <w:t xml:space="preserve">does not </w:t>
      </w:r>
      <w:sdt>
        <w:sdtPr>
          <w:id w:val="-194928229"/>
          <w:citation/>
        </w:sdtPr>
        <w:sdtContent>
          <w:r w:rsidR="00E03903">
            <w:fldChar w:fldCharType="begin"/>
          </w:r>
          <w:r w:rsidR="00E03903">
            <w:instrText xml:space="preserve"> CITATION Nil19 \l 1033 </w:instrText>
          </w:r>
          <w:r w:rsidR="00E03903">
            <w:fldChar w:fldCharType="separate"/>
          </w:r>
          <w:r w:rsidR="000D0D77" w:rsidRPr="000D0D77">
            <w:rPr>
              <w:noProof/>
            </w:rPr>
            <w:t>[23]</w:t>
          </w:r>
          <w:r w:rsidR="00E03903">
            <w:fldChar w:fldCharType="end"/>
          </w:r>
        </w:sdtContent>
      </w:sdt>
      <w:r w:rsidR="00E03903">
        <w:t>.</w:t>
      </w:r>
      <w:r w:rsidR="004C1921">
        <w:t xml:space="preserve"> </w:t>
      </w:r>
      <w:r w:rsidR="00E03903">
        <w:t xml:space="preserve">Furthermore, these differences have been exploited in order to quantify the degree to which cities are the result of planned or organic growth </w:t>
      </w:r>
      <w:sdt>
        <w:sdtPr>
          <w:id w:val="1138766256"/>
          <w:citation/>
        </w:sdtPr>
        <w:sdtContent>
          <w:r w:rsidR="00E03903">
            <w:fldChar w:fldCharType="begin"/>
          </w:r>
          <w:r w:rsidR="00E03903">
            <w:instrText xml:space="preserve"> CITATION Geo19 \l 1033 </w:instrText>
          </w:r>
          <w:r w:rsidR="00E03903">
            <w:fldChar w:fldCharType="separate"/>
          </w:r>
          <w:r w:rsidR="000D0D77" w:rsidRPr="000D0D77">
            <w:rPr>
              <w:noProof/>
            </w:rPr>
            <w:t>[24]</w:t>
          </w:r>
          <w:r w:rsidR="00E03903">
            <w:fldChar w:fldCharType="end"/>
          </w:r>
        </w:sdtContent>
      </w:sdt>
      <w:r w:rsidR="00E03903">
        <w:t>. On a smaller scale, residential communities often exhibit similar spacing patterns between homes, particularly when the area is one that is relatively planned. Auxiliary structures, such as sheds and garages, are more irregularly spaced have “neighborhoods” (in the sense of the IoD algorithm) that are offset from surrounding buildings.</w:t>
      </w:r>
    </w:p>
    <w:p w14:paraId="4D244571" w14:textId="123DEC1E" w:rsidR="00807C94" w:rsidRPr="00241908" w:rsidRDefault="00867840" w:rsidP="006644EE">
      <w:pPr>
        <w:spacing w:after="120"/>
      </w:pPr>
      <w:r w:rsidRPr="00241908">
        <w:t xml:space="preserve">Lockeland Springs is a </w:t>
      </w:r>
      <w:r w:rsidR="005A3E97" w:rsidRPr="00241908">
        <w:t xml:space="preserve">mixed-use </w:t>
      </w:r>
      <w:r w:rsidRPr="00241908">
        <w:t xml:space="preserve">neighborhood in </w:t>
      </w:r>
      <w:r w:rsidR="005A3E97" w:rsidRPr="00241908">
        <w:t>Nashville, Tennessee</w:t>
      </w:r>
      <w:r w:rsidR="00A825C8">
        <w:t xml:space="preserve"> 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though most buildings are </w:t>
      </w:r>
      <w:r w:rsidR="00FC4225" w:rsidRPr="00241908">
        <w:t xml:space="preserve">still </w:t>
      </w:r>
      <w:r w:rsidR="005A3E97" w:rsidRPr="00241908">
        <w:t xml:space="preserve">low-rise. </w:t>
      </w:r>
      <w:r w:rsidR="00617DC7" w:rsidRPr="00241908">
        <w:t>Main</w:t>
      </w:r>
      <w:r w:rsidR="00350115" w:rsidRPr="00241908">
        <w:t xml:space="preserve"> buildings (residences and businesses) are developed in relatively regular rows</w:t>
      </w:r>
      <w:r w:rsidR="0055729C" w:rsidRPr="00241908">
        <w:t xml:space="preserve"> within neighborhood blocks</w:t>
      </w:r>
      <w:r w:rsidR="00350115" w:rsidRPr="00241908">
        <w:t xml:space="preserve">, while auxiliary structures such as sheds and garages </w:t>
      </w:r>
      <w:r w:rsidR="00864DE0">
        <w:t>are sporadically placed with no consistent spacing or lot positioning</w:t>
      </w:r>
      <w:r w:rsidR="00350115" w:rsidRPr="00241908">
        <w:t>.</w:t>
      </w:r>
      <w:r w:rsidRPr="00241908">
        <w:t xml:space="preserve"> </w:t>
      </w:r>
      <w:r w:rsidRPr="00241908">
        <w:t>The center of the study area is located at 36.1782 N, 86.7402 W</w:t>
      </w:r>
      <w:r w:rsidR="00807C94" w:rsidRPr="00241908">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807C94" w:rsidRPr="00241908">
        <w:t xml:space="preserve">Figure </w:t>
      </w:r>
      <w:r w:rsidR="00807C94" w:rsidRPr="00241908">
        <w:rPr>
          <w:noProof/>
        </w:rPr>
        <w:t>18</w:t>
      </w:r>
      <w:r w:rsidR="00807C94" w:rsidRPr="00241908">
        <w:fldChar w:fldCharType="end"/>
      </w:r>
      <w:r w:rsidR="00807C94" w:rsidRPr="00241908">
        <w:t xml:space="preserve"> shows a map of the neighborhood</w:t>
      </w:r>
      <w:r w:rsidR="004B64F7">
        <w:t xml:space="preserve"> along with the classifications of each building footprint according to the City of Nashville</w:t>
      </w:r>
      <w:r w:rsidR="00807C94" w:rsidRPr="00241908">
        <w:t>.</w:t>
      </w:r>
    </w:p>
    <w:p w14:paraId="2CE593C7" w14:textId="5D2A415C" w:rsidR="00F87368" w:rsidRPr="00241908" w:rsidRDefault="00CC04FF" w:rsidP="006644EE">
      <w:pPr>
        <w:spacing w:after="120"/>
      </w:pPr>
      <w:r w:rsidRPr="00241908">
        <w:t>Building footprints were obtained for the metropolitan Nashville area from the Tennessee Department of Finance and Administration via the geospatial data aggregator Koordinates</w:t>
      </w:r>
      <w:r w:rsidR="00016F85">
        <w:t xml:space="preserve"> (koordinates.com)</w:t>
      </w:r>
      <w:r w:rsidRPr="00241908">
        <w:t>.</w:t>
      </w:r>
      <w:r w:rsidR="005F617B" w:rsidRPr="00241908">
        <w:t xml:space="preserve"> </w:t>
      </w:r>
      <w:r w:rsidR="00617DC7" w:rsidRPr="00241908">
        <w:t xml:space="preserve">In addition to spatial information, these data include additional information about buildings such as whether they are main or auxiliary structures. </w:t>
      </w:r>
      <w:r w:rsidR="005F617B" w:rsidRPr="00CD2C21">
        <w:rPr>
          <w:strike/>
        </w:rPr>
        <w:t>Building centroids were extracted using the Python package geopandas</w:t>
      </w:r>
      <w:r w:rsidR="00E14BE4" w:rsidRPr="00CD2C21">
        <w:rPr>
          <w:strike/>
        </w:rPr>
        <w:t>, a geospatial extension of the pandas data manipulation package, itself part of the scipy ecosystem</w:t>
      </w:r>
      <w:r w:rsidR="00616028" w:rsidRPr="00CD2C21">
        <w:rPr>
          <w:strike/>
        </w:rPr>
        <w:t>.</w:t>
      </w:r>
      <w:r w:rsidR="00616028" w:rsidRPr="00241908">
        <w:t xml:space="preserve"> The </w:t>
      </w:r>
      <w:r w:rsidR="005F617B" w:rsidRPr="00241908">
        <w:t>IoD was then calculated for the extracted centroid</w:t>
      </w:r>
      <w:r w:rsidR="00616028" w:rsidRPr="00241908">
        <w:t xml:space="preserve">s, and buildings were classified as “disordered” if their IoD was above an arbitrary IoD threshold and “ordered” if below the threshold. “Ordered” buildings were </w:t>
      </w:r>
      <w:r w:rsidR="00241908" w:rsidRPr="00241908">
        <w:t xml:space="preserve">assumed to correspond to </w:t>
      </w:r>
      <w:r w:rsidR="00617DC7"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241908" w:rsidRDefault="005D5AAE" w:rsidP="006644EE">
      <w:pPr>
        <w:pStyle w:val="Heading2"/>
        <w:spacing w:after="120"/>
      </w:pPr>
      <w:bookmarkStart w:id="118" w:name="_Ref31889065"/>
      <w:r w:rsidRPr="00241908">
        <w:t>Theoretical Evaluation</w:t>
      </w:r>
      <w:bookmarkEnd w:id="118"/>
    </w:p>
    <w:p w14:paraId="6FCBFAC9" w14:textId="717E7AA9" w:rsidR="00F7371D" w:rsidRPr="00241908" w:rsidRDefault="00D54BA9" w:rsidP="006644EE">
      <w:pPr>
        <w:spacing w:after="120"/>
      </w:pPr>
      <w:r w:rsidRPr="00241908">
        <w:fldChar w:fldCharType="begin"/>
      </w:r>
      <w:r w:rsidRPr="00241908">
        <w:instrText xml:space="preserve"> REF _Ref30353144 \h </w:instrText>
      </w:r>
      <w:r w:rsidR="00241908" w:rsidRPr="00241908">
        <w:instrText xml:space="preserve"> \* MERGEFORMAT </w:instrText>
      </w:r>
      <w:r w:rsidRPr="00241908">
        <w:fldChar w:fldCharType="separate"/>
      </w:r>
      <w:r w:rsidRPr="00241908">
        <w:t xml:space="preserve">Figures </w:t>
      </w:r>
      <w:r w:rsidRPr="00241908">
        <w:rPr>
          <w:noProof/>
        </w:rPr>
        <w:t>4</w:t>
      </w:r>
      <w:r w:rsidRPr="00241908">
        <w:fldChar w:fldCharType="end"/>
      </w:r>
      <w:r w:rsidRPr="00241908">
        <w:t xml:space="preserve"> through </w:t>
      </w:r>
      <w:r w:rsidRPr="00241908">
        <w:fldChar w:fldCharType="begin"/>
      </w:r>
      <w:r w:rsidRPr="00241908">
        <w:instrText xml:space="preserve"> REF _Ref30353153 \h </w:instrText>
      </w:r>
      <w:r w:rsidR="00241908" w:rsidRPr="00241908">
        <w:instrText xml:space="preserve"> \* MERGEFORMAT </w:instrText>
      </w:r>
      <w:r w:rsidRPr="00241908">
        <w:fldChar w:fldCharType="separate"/>
      </w:r>
      <w:r w:rsidRPr="00241908">
        <w:t xml:space="preserve">Figure </w:t>
      </w:r>
      <w:r w:rsidRPr="00241908">
        <w:rPr>
          <w:noProof/>
        </w:rPr>
        <w:t>15</w:t>
      </w:r>
      <w:r w:rsidRPr="00241908">
        <w:fldChar w:fldCharType="end"/>
      </w:r>
      <w:r w:rsidRPr="00241908">
        <w:t xml:space="preserve"> shows the synthetically generated patterns</w:t>
      </w:r>
      <w:r w:rsidR="00624323" w:rsidRPr="00241908">
        <w:t xml:space="preserve"> and their IoD scores. The inner blue circle visualizes the neighborhood size, while the larger red circle shows the radius outside of which the pattern becomes increasingly perturbed with noise.</w:t>
      </w:r>
      <w:r w:rsidR="00B4051D" w:rsidRPr="00241908">
        <w:t xml:space="preserve"> </w:t>
      </w:r>
      <w:r w:rsidR="002A19A2" w:rsidRPr="00241908">
        <w:t xml:space="preserve">The IoD differentiates greatly between the unperturbed and noisy patterns for </w:t>
      </w:r>
      <w:r w:rsidR="00AD687D" w:rsidRPr="00241908">
        <w:t xml:space="preserve">patterns composed of a </w:t>
      </w:r>
      <w:r w:rsidR="002A19A2" w:rsidRPr="00241908">
        <w:t>single grid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2A19A2" w:rsidRPr="00241908">
        <w:t xml:space="preserve">Figures </w:t>
      </w:r>
      <w:r w:rsidR="002A19A2" w:rsidRPr="00241908">
        <w:rPr>
          <w:noProof/>
        </w:rPr>
        <w:t>4</w:t>
      </w:r>
      <w:r w:rsidR="002A19A2" w:rsidRPr="00241908">
        <w:fldChar w:fldCharType="end"/>
      </w:r>
      <w:r w:rsidR="002A19A2" w:rsidRPr="00241908">
        <w:t xml:space="preserve"> through </w:t>
      </w:r>
      <w:r w:rsidR="002A19A2" w:rsidRPr="00241908">
        <w:fldChar w:fldCharType="begin"/>
      </w:r>
      <w:r w:rsidR="002A19A2" w:rsidRPr="00241908">
        <w:instrText xml:space="preserve"> REF _Ref30607844 \h </w:instrText>
      </w:r>
      <w:r w:rsidR="00241908" w:rsidRPr="00241908">
        <w:instrText xml:space="preserve"> \* MERGEFORMAT </w:instrText>
      </w:r>
      <w:r w:rsidR="002A19A2" w:rsidRPr="00241908">
        <w:fldChar w:fldCharType="separate"/>
      </w:r>
      <w:r w:rsidR="002A19A2" w:rsidRPr="00241908">
        <w:rPr>
          <w:noProof/>
        </w:rPr>
        <w:t>7</w:t>
      </w:r>
      <w:r w:rsidR="002A19A2" w:rsidRPr="00241908">
        <w:fldChar w:fldCharType="end"/>
      </w:r>
      <w:r w:rsidR="002A19A2" w:rsidRPr="00241908">
        <w:t>). More complex patterns show mild to moderate to differentiation between the unperturbed and noisy patterns</w:t>
      </w:r>
      <w:r w:rsidR="00F7371D" w:rsidRPr="00241908">
        <w:t>. In all cases, the lowest IoD values are observed in the center of the figures, and a rapid increase in the IoD is observed as the pattern deviation approaches and exceeds the K</w:t>
      </w:r>
      <w:r w:rsidR="00F7371D" w:rsidRPr="00241908">
        <w:rPr>
          <w:vertAlign w:val="subscript"/>
        </w:rPr>
        <w:t>m</w:t>
      </w:r>
      <w:r w:rsidR="00F7371D" w:rsidRPr="00241908">
        <w:t xml:space="preserve"> of the scoring function</w:t>
      </w:r>
      <w:r w:rsidR="006E0C53">
        <w:t xml:space="preserve">, indicating that the IoD is capable of measuring relative levels of disorder and order </w:t>
      </w:r>
      <w:r w:rsidR="006E0C53">
        <w:lastRenderedPageBreak/>
        <w:t>within a dataset. Importantly, the IoD is agnostic to the general form of patterns, and thus is capable of detecting patterns with no knowledge of the exact form of the patterns.</w:t>
      </w:r>
    </w:p>
    <w:p w14:paraId="53E2C2D7" w14:textId="50AB1973" w:rsidR="00B4051D" w:rsidRPr="00241908" w:rsidRDefault="008C76D9" w:rsidP="006644EE">
      <w:pPr>
        <w:spacing w:after="120"/>
      </w:pPr>
      <w:r w:rsidRPr="00241908">
        <w:t>Because pattern detection is scale-dependent, alternative parameterization</w:t>
      </w:r>
      <w:r w:rsidR="003B3A85" w:rsidRPr="00241908">
        <w:t xml:space="preserve"> (</w:t>
      </w:r>
      <w:r w:rsidRPr="00241908">
        <w:t>particularly changes to the neighborhood radius and K</w:t>
      </w:r>
      <w:r w:rsidRPr="00241908">
        <w:rPr>
          <w:vertAlign w:val="subscript"/>
        </w:rPr>
        <w:t>m</w:t>
      </w:r>
      <w:r w:rsidR="003B3A85" w:rsidRPr="00241908">
        <w:t>)</w:t>
      </w:r>
      <w:r w:rsidRPr="00241908">
        <w:t xml:space="preserve"> will result in varying levels of discrimination between ordered and disordered points. Optimal parameterization is generally simpler</w:t>
      </w:r>
      <w:r w:rsidR="00F71E62">
        <w:t xml:space="preserve"> to achieve</w:t>
      </w:r>
      <w:r w:rsidRPr="00241908">
        <w:t xml:space="preserve"> when patterns are also simple.</w:t>
      </w:r>
    </w:p>
    <w:p w14:paraId="375E13D7" w14:textId="3428E784" w:rsidR="00AD687D" w:rsidRPr="00241908" w:rsidRDefault="00B4051D" w:rsidP="006644EE">
      <w:pPr>
        <w:spacing w:after="120"/>
      </w:pPr>
      <w:r w:rsidRPr="00241908">
        <w:t xml:space="preserve">Realignment of neighborhoods during calculation of the IoD generally appears to depress both the unperturbed and noisy patterns by a similar amount. </w:t>
      </w:r>
      <w:r w:rsidR="00C5343E" w:rsidRPr="00241908">
        <w:t>In these cases</w:t>
      </w:r>
      <w:r w:rsidRPr="00241908">
        <w:t>, there is no increase in differentiation of the unperturbed and noisy patterns by the IoD.</w:t>
      </w:r>
      <w:r w:rsidR="00C5343E" w:rsidRPr="00241908">
        <w:t xml:space="preserve"> In </w:t>
      </w:r>
      <w:r w:rsidR="00C5343E" w:rsidRPr="00241908">
        <w:fldChar w:fldCharType="begin"/>
      </w:r>
      <w:r w:rsidR="00C5343E" w:rsidRPr="00241908">
        <w:instrText xml:space="preserve"> REF _Ref30608154 \h </w:instrText>
      </w:r>
      <w:r w:rsidR="00241908" w:rsidRPr="00241908">
        <w:instrText xml:space="preserve"> \* MERGEFORMAT </w:instrText>
      </w:r>
      <w:r w:rsidR="00C5343E" w:rsidRPr="00241908">
        <w:fldChar w:fldCharType="separate"/>
      </w:r>
      <w:r w:rsidR="00C5343E" w:rsidRPr="00241908">
        <w:t xml:space="preserve">Figures </w:t>
      </w:r>
      <w:r w:rsidR="00C5343E" w:rsidRPr="00241908">
        <w:rPr>
          <w:noProof/>
        </w:rPr>
        <w:t>13</w:t>
      </w:r>
      <w:r w:rsidR="00C5343E" w:rsidRPr="00241908">
        <w:fldChar w:fldCharType="end"/>
      </w:r>
      <w:r w:rsidR="00C5343E" w:rsidRPr="00241908">
        <w:t xml:space="preserve"> and </w:t>
      </w:r>
      <w:r w:rsidR="00C5343E" w:rsidRPr="00241908">
        <w:fldChar w:fldCharType="begin"/>
      </w:r>
      <w:r w:rsidR="00C5343E" w:rsidRPr="00241908">
        <w:instrText xml:space="preserve"> REF _Ref30443709 \h </w:instrText>
      </w:r>
      <w:r w:rsidR="00241908" w:rsidRPr="00241908">
        <w:instrText xml:space="preserve"> \* MERGEFORMAT </w:instrText>
      </w:r>
      <w:r w:rsidR="00C5343E" w:rsidRPr="00241908">
        <w:fldChar w:fldCharType="separate"/>
      </w:r>
      <w:r w:rsidR="00C5343E" w:rsidRPr="00241908">
        <w:rPr>
          <w:noProof/>
        </w:rPr>
        <w:t>14</w:t>
      </w:r>
      <w:r w:rsidR="00C5343E" w:rsidRPr="00241908">
        <w:fldChar w:fldCharType="end"/>
      </w:r>
      <w:r w:rsidR="00C5343E" w:rsidRPr="00241908">
        <w:t>, however, realignment cause</w:t>
      </w:r>
      <w:r w:rsidR="006F7688" w:rsidRPr="00241908">
        <w:t xml:space="preserve">s an appreciable change </w:t>
      </w:r>
      <w:r w:rsidR="00C5343E" w:rsidRPr="00241908">
        <w:t>in differentiation.</w:t>
      </w:r>
      <w:r w:rsidR="00207D59" w:rsidRPr="00241908">
        <w:t xml:space="preserve"> The discrete repeating patterns in these examples, sometimes referred to as “wallpaper groups”</w:t>
      </w:r>
      <w:r w:rsidR="005C37AD" w:rsidRPr="005C37AD">
        <w:t xml:space="preserve"> </w:t>
      </w:r>
      <w:sdt>
        <w:sdtPr>
          <w:id w:val="-102580664"/>
          <w:citation/>
        </w:sdtPr>
        <w:sdtContent>
          <w:r w:rsidR="005C37AD" w:rsidRPr="00241908">
            <w:fldChar w:fldCharType="begin"/>
          </w:r>
          <w:r w:rsidR="005C37AD" w:rsidRPr="00241908">
            <w:instrText xml:space="preserve"> CITATION Yan04 \l 1033 </w:instrText>
          </w:r>
          <w:r w:rsidR="005C37AD" w:rsidRPr="00241908">
            <w:fldChar w:fldCharType="separate"/>
          </w:r>
          <w:r w:rsidR="000D0D77" w:rsidRPr="000D0D77">
            <w:rPr>
              <w:noProof/>
            </w:rPr>
            <w:t>[18]</w:t>
          </w:r>
          <w:r w:rsidR="005C37AD" w:rsidRPr="00241908">
            <w:fldChar w:fldCharType="end"/>
          </w:r>
        </w:sdtContent>
      </w:sdt>
      <w:r w:rsidR="00D11BAB" w:rsidRPr="00241908">
        <w:t xml:space="preserve">, benefit greatly from realignment </w:t>
      </w:r>
      <w:r w:rsidR="005C37AD">
        <w:t>because</w:t>
      </w:r>
      <w:r w:rsidR="00D11BAB" w:rsidRPr="00241908">
        <w:t xml:space="preserve"> the effect of pattern offset (illustrated in </w:t>
      </w:r>
      <w:r w:rsidR="00D11BAB" w:rsidRPr="00241908">
        <w:fldChar w:fldCharType="begin"/>
      </w:r>
      <w:r w:rsidR="00D11BAB" w:rsidRPr="00241908">
        <w:instrText xml:space="preserve"> REF _Ref30352305 \h </w:instrText>
      </w:r>
      <w:r w:rsidR="00241908">
        <w:instrText xml:space="preserve"> \* MERGEFORMAT </w:instrText>
      </w:r>
      <w:r w:rsidR="00D11BAB" w:rsidRPr="00241908">
        <w:fldChar w:fldCharType="separate"/>
      </w:r>
      <w:r w:rsidR="00D11BAB" w:rsidRPr="00241908">
        <w:t xml:space="preserve">Figure </w:t>
      </w:r>
      <w:r w:rsidR="00D11BAB" w:rsidRPr="00241908">
        <w:rPr>
          <w:noProof/>
        </w:rPr>
        <w:t>3</w:t>
      </w:r>
      <w:r w:rsidR="00D11BAB" w:rsidRPr="00241908">
        <w:fldChar w:fldCharType="end"/>
      </w:r>
      <w:r w:rsidR="00BB2923" w:rsidRPr="00241908">
        <w:t>) become</w:t>
      </w:r>
      <w:r w:rsidR="008F40CA">
        <w:t xml:space="preserve">s </w:t>
      </w:r>
      <w:r w:rsidR="00D11BAB" w:rsidRPr="00241908">
        <w:t>significant</w:t>
      </w:r>
      <w:r w:rsidR="008F40CA">
        <w:t>; not realigning points will elevate the IoD even though pattern correspondence exists</w:t>
      </w:r>
      <w:r w:rsidR="00D11BAB" w:rsidRPr="00241908">
        <w:t>.</w:t>
      </w:r>
      <w:r w:rsidR="006F7688" w:rsidRPr="00241908">
        <w:t xml:space="preserve"> Allowing neighborhood realignment can significantly increase computation time because point registration may be repeated multiple times per neighborhood rather than just once</w:t>
      </w:r>
      <w:r w:rsidR="008F40CA">
        <w:t xml:space="preserve">, so realignment should only be used when pattern offset is anticipated to occur and needs to be corrected for. In some cases (e.g., the auxiliary building detection discussed in sections </w:t>
      </w:r>
      <w:r w:rsidR="008F40CA">
        <w:fldChar w:fldCharType="begin"/>
      </w:r>
      <w:r w:rsidR="008F40CA">
        <w:instrText xml:space="preserve"> REF _Ref33383445 \r \h </w:instrText>
      </w:r>
      <w:r w:rsidR="008F40CA">
        <w:fldChar w:fldCharType="separate"/>
      </w:r>
      <w:r w:rsidR="008F40CA">
        <w:t>2.3.2.1</w:t>
      </w:r>
      <w:r w:rsidR="008F40CA">
        <w:fldChar w:fldCharType="end"/>
      </w:r>
      <w:r w:rsidR="008F40CA">
        <w:t xml:space="preserve"> and </w:t>
      </w:r>
      <w:r w:rsidR="008F40CA">
        <w:fldChar w:fldCharType="begin"/>
      </w:r>
      <w:r w:rsidR="008F40CA">
        <w:instrText xml:space="preserve"> REF _Ref33383449 \r \h </w:instrText>
      </w:r>
      <w:r w:rsidR="008F40CA">
        <w:fldChar w:fldCharType="separate"/>
      </w:r>
      <w:r w:rsidR="008F40CA">
        <w:t>3.2.3</w:t>
      </w:r>
      <w:r w:rsidR="008F40CA">
        <w:fldChar w:fldCharType="end"/>
      </w:r>
      <w:r w:rsidR="008F40CA">
        <w:t>), pattern offset may actually be of critical importance for feature identification</w:t>
      </w:r>
      <w:r w:rsidR="00D81996">
        <w:t xml:space="preserve">, and so realignment is </w:t>
      </w:r>
      <w:r w:rsidR="00A067D1">
        <w:t>undesirable</w:t>
      </w:r>
      <w:r w:rsidR="00D81996">
        <w:t>.</w:t>
      </w:r>
    </w:p>
    <w:p w14:paraId="4B7C60A6" w14:textId="754EF22D" w:rsidR="005D5AAE" w:rsidRPr="00241908" w:rsidRDefault="00542383" w:rsidP="006644EE">
      <w:pPr>
        <w:pStyle w:val="Heading2"/>
        <w:spacing w:after="120"/>
      </w:pPr>
      <w:r>
        <w:t>Natural</w:t>
      </w:r>
      <w:r w:rsidRPr="00241908">
        <w:t xml:space="preserve"> </w:t>
      </w:r>
      <w:r w:rsidR="005D5AAE" w:rsidRPr="00241908">
        <w:t>Evaluations</w:t>
      </w:r>
    </w:p>
    <w:p w14:paraId="7DD10A2E" w14:textId="1FF5E86A" w:rsidR="005D5AAE" w:rsidRPr="00241908" w:rsidRDefault="005A68F6" w:rsidP="006644EE">
      <w:pPr>
        <w:pStyle w:val="Heading3"/>
        <w:spacing w:after="120"/>
      </w:pPr>
      <w:r w:rsidRPr="00241908">
        <w:t>Site 1</w:t>
      </w:r>
    </w:p>
    <w:p w14:paraId="2909594F" w14:textId="4C955274" w:rsidR="002750FE" w:rsidRPr="00241908" w:rsidRDefault="00212774"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0052238D" w:rsidRPr="00241908">
        <w:t xml:space="preserve">Table </w:t>
      </w:r>
      <w:r w:rsidR="0052238D" w:rsidRPr="00241908">
        <w:rPr>
          <w:noProof/>
        </w:rPr>
        <w:t>3</w:t>
      </w:r>
      <w:r w:rsidRPr="00241908">
        <w:fldChar w:fldCharType="end"/>
      </w:r>
      <w:r w:rsidRPr="00241908">
        <w:t xml:space="preserve"> summarizes the sensitivity test for </w:t>
      </w:r>
      <w:r w:rsidR="0052238D" w:rsidRPr="00241908">
        <w:t>Site 1</w:t>
      </w:r>
      <w:r w:rsidRPr="00241908">
        <w:t>.</w:t>
      </w:r>
      <w:r w:rsidR="00E23487" w:rsidRPr="00241908">
        <w:t xml:space="preserve"> The maximum kappa value of 0.81</w:t>
      </w:r>
      <w:r w:rsidR="00CB6447" w:rsidRPr="00241908">
        <w:t>, interpreted as “almost perfect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w:t>
      </w:r>
      <w:r w:rsidR="00E23487" w:rsidRPr="00241908">
        <w:t xml:space="preserve"> is achieved when the scoring function has a K</w:t>
      </w:r>
      <w:r w:rsidR="00E23487" w:rsidRPr="00241908">
        <w:rPr>
          <w:vertAlign w:val="subscript"/>
        </w:rPr>
        <w:t>m</w:t>
      </w:r>
      <w:r w:rsidR="00E23487" w:rsidRPr="00241908">
        <w:t xml:space="preserve"> of 5 and the neighborhood radius is 80 meters.</w:t>
      </w:r>
      <w:r w:rsidR="00CB6447" w:rsidRPr="00241908">
        <w:t xml:space="preserve"> </w:t>
      </w:r>
      <w:r w:rsidR="00E23487" w:rsidRPr="00241908">
        <w:t xml:space="preserve">The corresponding </w:t>
      </w:r>
      <w:r w:rsidR="00542383">
        <w:t>overall</w:t>
      </w:r>
      <w:r w:rsidR="00542383" w:rsidRPr="00241908">
        <w:t xml:space="preserve"> </w:t>
      </w:r>
      <w:r w:rsidR="00E23487" w:rsidRPr="00241908">
        <w:t>accuracy for this classification is 96%.</w:t>
      </w:r>
    </w:p>
    <w:p w14:paraId="2135B7B4" w14:textId="5291EF48" w:rsidR="00B257F0" w:rsidRPr="00241908" w:rsidRDefault="00E23487" w:rsidP="006644EE">
      <w:pPr>
        <w:spacing w:after="120"/>
      </w:pPr>
      <w:r w:rsidRPr="00241908">
        <w:fldChar w:fldCharType="begin"/>
      </w:r>
      <w:r w:rsidRPr="00241908">
        <w:instrText xml:space="preserve"> REF _Ref30356519 \h </w:instrText>
      </w:r>
      <w:r w:rsidR="00241908">
        <w:instrText xml:space="preserve"> \* MERGEFORMAT </w:instrText>
      </w:r>
      <w:r w:rsidRPr="00241908">
        <w:fldChar w:fldCharType="separate"/>
      </w:r>
      <w:r w:rsidRPr="00241908">
        <w:t xml:space="preserve">Figure </w:t>
      </w:r>
      <w:r w:rsidRPr="00241908">
        <w:rPr>
          <w:noProof/>
        </w:rPr>
        <w:t>16</w:t>
      </w:r>
      <w:r w:rsidRPr="00241908">
        <w:fldChar w:fldCharType="end"/>
      </w:r>
      <w:r w:rsidRPr="00241908">
        <w:t xml:space="preserve"> visualizes the </w:t>
      </w:r>
      <w:r w:rsidR="001118BF" w:rsidRPr="00241908">
        <w:t>IoD and classification</w:t>
      </w:r>
      <w:r w:rsidR="005B2FF1" w:rsidRPr="00241908">
        <w:t xml:space="preserve"> results</w:t>
      </w:r>
      <w:r w:rsidR="001118BF" w:rsidRPr="00241908">
        <w:t xml:space="preserve"> for Site 1.</w:t>
      </w:r>
      <w:r w:rsidR="002750FE" w:rsidRPr="00241908">
        <w:t xml:space="preserve"> </w:t>
      </w:r>
      <w:r w:rsidR="00B57712" w:rsidRPr="00241908">
        <w:t>The mild planting pattern heterogeneity of the orchard</w:t>
      </w:r>
      <w:r w:rsidR="00B57712" w:rsidRPr="00241908">
        <w:rPr>
          <w:rStyle w:val="FootnoteReference"/>
        </w:rPr>
        <w:footnoteReference w:id="2"/>
      </w:r>
      <w:r w:rsidR="00B57712" w:rsidRPr="00241908">
        <w:t xml:space="preserve"> likely increases the calculated IoD somewhat</w:t>
      </w:r>
      <w:r w:rsidR="0015590E" w:rsidRPr="00241908">
        <w:t>, but overall the orchard trees are largely differentiable from the surrounding forest due to the gridded nature of the orchard.</w:t>
      </w:r>
      <w:r w:rsidR="0093091C" w:rsidRPr="00241908">
        <w:t xml:space="preserve"> The high kappa value of this classification suggests that the IoD alone is sufficient to differentiate the orchard from surrounding trees</w:t>
      </w:r>
      <w:r w:rsidR="006E0C53">
        <w:t xml:space="preserve"> without any other supporting data.</w:t>
      </w:r>
    </w:p>
    <w:p w14:paraId="593DB5B8" w14:textId="77777777" w:rsidR="006E0C53" w:rsidRDefault="00B946FF"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Pr="00241908">
        <w:t xml:space="preserve">Table </w:t>
      </w:r>
      <w:r w:rsidRPr="00241908">
        <w:rPr>
          <w:noProof/>
        </w:rPr>
        <w:t>3</w:t>
      </w:r>
      <w:r w:rsidRPr="00241908">
        <w:fldChar w:fldCharType="end"/>
      </w:r>
      <w:r w:rsidRPr="00241908">
        <w:t xml:space="preserve"> suggests that the classification quality of the IoD is highly sensitive to parameterization. Because patterns are a fundamentally scale-dependent phenomenon, it is not surprising that algorithms that quantify them must be parameterized appropriately. </w:t>
      </w:r>
      <w:r w:rsidR="009A48CC" w:rsidRPr="00241908">
        <w:t>T</w:t>
      </w:r>
      <w:r w:rsidRPr="00241908">
        <w:t>he neighborhood radius</w:t>
      </w:r>
      <w:r w:rsidR="009C4402" w:rsidRPr="00241908">
        <w:t xml:space="preserve"> used to parameterize the IoD</w:t>
      </w:r>
      <w:r w:rsidRPr="00241908">
        <w:t xml:space="preserve"> </w:t>
      </w:r>
      <w:r w:rsidR="009A48CC" w:rsidRPr="00241908">
        <w:t>describes</w:t>
      </w:r>
      <w:r w:rsidRPr="00241908">
        <w:t xml:space="preserve"> the scale of the </w:t>
      </w:r>
      <w:r w:rsidR="009A48CC" w:rsidRPr="00241908">
        <w:t>anticipated patterns</w:t>
      </w:r>
      <w:r w:rsidRPr="00241908">
        <w:t>, while the K</w:t>
      </w:r>
      <w:r w:rsidRPr="00241908">
        <w:rPr>
          <w:vertAlign w:val="subscript"/>
        </w:rPr>
        <w:t xml:space="preserve">m </w:t>
      </w:r>
      <w:r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rsidR="00C76D3C" w:rsidRPr="00241908">
        <w:rPr>
          <w:rStyle w:val="FootnoteReference"/>
        </w:rPr>
        <w:footnoteReference w:id="3"/>
      </w:r>
      <w:r w:rsidRPr="00241908">
        <w:t>.</w:t>
      </w:r>
      <w:r w:rsidR="002D55B5" w:rsidRPr="00241908">
        <w:t xml:space="preserve"> </w:t>
      </w:r>
      <w:r w:rsidR="009A48CC" w:rsidRPr="00241908">
        <w:t xml:space="preserve">If the classification </w:t>
      </w:r>
      <w:r w:rsidR="009A48CC" w:rsidRPr="00241908">
        <w:lastRenderedPageBreak/>
        <w:t>quality is maximized and a strongly homogenous pattern is being differentiated from a highly disordered nonpattern, then the neighborhood radius and K</w:t>
      </w:r>
      <w:r w:rsidR="009A48CC" w:rsidRPr="00241908">
        <w:rPr>
          <w:vertAlign w:val="subscript"/>
        </w:rPr>
        <w:t xml:space="preserve">m </w:t>
      </w:r>
      <w:r w:rsidR="009A48CC" w:rsidRPr="00241908">
        <w:t>respectively characterize the actual pattern scale and deviation.</w:t>
      </w:r>
      <w:r w:rsidR="00C061E9" w:rsidRPr="00241908">
        <w:t xml:space="preserve"> </w:t>
      </w:r>
      <w:r w:rsidR="002D55B5" w:rsidRPr="00241908">
        <w:t>Thus, the characteristic scale of the orchard in Site 1 is between 70 to 80 meters, and the threshold of the pattern deviation before the points become disordered is approximately 5 meters.</w:t>
      </w:r>
    </w:p>
    <w:p w14:paraId="1B1EE11D" w14:textId="636FF603" w:rsidR="00B946FF" w:rsidRPr="00241908" w:rsidRDefault="005D46FC" w:rsidP="006644EE">
      <w:pPr>
        <w:spacing w:after="120"/>
      </w:pPr>
      <w:r w:rsidRPr="00241908">
        <w:t xml:space="preserve">Because of this dependence on sensible, scale-aware parameterization, the IoD is not appropriate for quantification of patterns for which there is no prior knowledge of scale of pattern deviance, or if investigators wish to simultaneously quantify patterns with </w:t>
      </w:r>
      <w:r w:rsidR="007D2C8E" w:rsidRPr="00241908">
        <w:t>disparate scales simultaneously.</w:t>
      </w:r>
      <w:r w:rsidR="0012491D" w:rsidRPr="00241908">
        <w:t xml:space="preserve"> Investigations utilizing the IoD may benefit from first using the IoD the characterize pattern scales on a subset of data before applying the IoD more broadly.</w:t>
      </w:r>
    </w:p>
    <w:p w14:paraId="57808AF5" w14:textId="7D12D0C7" w:rsidR="005D5AAE" w:rsidRPr="00241908" w:rsidRDefault="005A68F6" w:rsidP="006644EE">
      <w:pPr>
        <w:pStyle w:val="Heading3"/>
        <w:spacing w:after="120"/>
      </w:pPr>
      <w:r w:rsidRPr="00241908">
        <w:t>Site 2</w:t>
      </w:r>
    </w:p>
    <w:p w14:paraId="3579C54C" w14:textId="21F6C571" w:rsidR="0052238D" w:rsidRPr="00241908" w:rsidRDefault="0052238D" w:rsidP="006644EE">
      <w:pPr>
        <w:spacing w:after="120"/>
      </w:pPr>
      <w:r w:rsidRPr="00241908">
        <w:fldChar w:fldCharType="begin"/>
      </w:r>
      <w:r w:rsidRPr="00241908">
        <w:instrText xml:space="preserve"> REF _Ref31230637 \h </w:instrText>
      </w:r>
      <w:r w:rsidR="00241908">
        <w:instrText xml:space="preserve"> \* MERGEFORMAT </w:instrText>
      </w:r>
      <w:r w:rsidRPr="00241908">
        <w:fldChar w:fldCharType="separate"/>
      </w:r>
      <w:r w:rsidRPr="00241908">
        <w:t xml:space="preserve">Table </w:t>
      </w:r>
      <w:r w:rsidRPr="00241908">
        <w:rPr>
          <w:noProof/>
        </w:rPr>
        <w:t>4</w:t>
      </w:r>
      <w:r w:rsidRPr="00241908">
        <w:fldChar w:fldCharType="end"/>
      </w:r>
      <w:r w:rsidRPr="00241908">
        <w:t xml:space="preserve"> summarizes the sensitivity test for Site 1. The maximum kappa value of 0.74, interpreted as “substantial agreement” </w:t>
      </w:r>
      <w:r w:rsidR="000F68BD" w:rsidRPr="00241908">
        <w:t>(</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2 and the neighborhood radius is 25 meters. The corresponding raw accuracy for this classification is </w:t>
      </w:r>
      <w:r w:rsidR="0054672E" w:rsidRPr="00241908">
        <w:t>87</w:t>
      </w:r>
      <w:r w:rsidRPr="00241908">
        <w:t>%.</w:t>
      </w:r>
    </w:p>
    <w:p w14:paraId="02800EBF" w14:textId="50417065" w:rsidR="00CD4497" w:rsidRPr="00241908" w:rsidRDefault="0054672E" w:rsidP="006644EE">
      <w:pPr>
        <w:spacing w:after="120"/>
      </w:pPr>
      <w:r w:rsidRPr="00241908">
        <w:fldChar w:fldCharType="begin"/>
      </w:r>
      <w:r w:rsidRPr="00241908">
        <w:instrText xml:space="preserve"> REF _Ref30356522 \h </w:instrText>
      </w:r>
      <w:r w:rsidR="00241908">
        <w:instrText xml:space="preserve"> \* MERGEFORMAT </w:instrText>
      </w:r>
      <w:r w:rsidRPr="00241908">
        <w:fldChar w:fldCharType="separate"/>
      </w:r>
      <w:r w:rsidRPr="00241908">
        <w:t xml:space="preserve">Figure </w:t>
      </w:r>
      <w:r w:rsidRPr="00241908">
        <w:rPr>
          <w:noProof/>
        </w:rPr>
        <w:t>17</w:t>
      </w:r>
      <w:r w:rsidRPr="00241908">
        <w:fldChar w:fldCharType="end"/>
      </w:r>
      <w:r w:rsidRPr="00241908">
        <w:t xml:space="preserve"> visualizes </w:t>
      </w:r>
      <w:r w:rsidR="0052238D" w:rsidRPr="00241908">
        <w:t xml:space="preserve">the IoD and classification </w:t>
      </w:r>
      <w:r w:rsidR="005B2FF1" w:rsidRPr="00241908">
        <w:t xml:space="preserve">results </w:t>
      </w:r>
      <w:r w:rsidR="0052238D" w:rsidRPr="00241908">
        <w:t xml:space="preserve">for Site </w:t>
      </w:r>
      <w:r w:rsidR="00F132FB" w:rsidRPr="00241908">
        <w:t>2</w:t>
      </w:r>
      <w:r w:rsidR="0052238D" w:rsidRPr="00241908">
        <w:t>.</w:t>
      </w:r>
      <w:r w:rsidR="0093091C" w:rsidRPr="00241908">
        <w:t xml:space="preserve"> Like Site 1, the planted trees in this study area display a gridded structure that explains the lower IoD in the planted zones relative to the surrounding mature forest. Though the kappa value for this site indicates that the classification agreement is not as strong as that of Site 1, the agreement is sufficiently strong to suggest that the planted trees are differentiable from the surrounding trees </w:t>
      </w:r>
      <w:r w:rsidR="00AC7655" w:rsidRPr="00241908">
        <w:t>based on</w:t>
      </w:r>
      <w:r w:rsidR="0093091C" w:rsidRPr="00241908">
        <w:t xml:space="preserve"> the IoD alone.</w:t>
      </w:r>
      <w:r w:rsidR="003727C1" w:rsidRPr="00241908">
        <w:t xml:space="preserve"> </w:t>
      </w:r>
      <w:r w:rsidR="00CD4497" w:rsidRPr="00241908">
        <w:t>As with Site 1, the sensitivity test (</w:t>
      </w:r>
      <w:r w:rsidR="00CD4497" w:rsidRPr="00241908">
        <w:fldChar w:fldCharType="begin"/>
      </w:r>
      <w:r w:rsidR="00CD4497" w:rsidRPr="00241908">
        <w:instrText xml:space="preserve"> REF _Ref31230637 \h </w:instrText>
      </w:r>
      <w:r w:rsidR="00241908">
        <w:instrText xml:space="preserve"> \* MERGEFORMAT </w:instrText>
      </w:r>
      <w:r w:rsidR="00CD4497" w:rsidRPr="00241908">
        <w:fldChar w:fldCharType="separate"/>
      </w:r>
      <w:r w:rsidR="00CD4497" w:rsidRPr="00241908">
        <w:t xml:space="preserve">Table </w:t>
      </w:r>
      <w:r w:rsidR="00CD4497" w:rsidRPr="00241908">
        <w:rPr>
          <w:noProof/>
        </w:rPr>
        <w:t>4</w:t>
      </w:r>
      <w:r w:rsidR="00CD4497" w:rsidRPr="00241908">
        <w:fldChar w:fldCharType="end"/>
      </w:r>
      <w:r w:rsidR="00CD4497" w:rsidRPr="00241908">
        <w:t>) suggests a characteristic scale and pattern deviance for the planted trees, which are 25 meters and 2 meters respectively.</w:t>
      </w:r>
    </w:p>
    <w:p w14:paraId="4C0CFB81" w14:textId="1CFFF823" w:rsidR="005D5AAE" w:rsidRPr="00241908" w:rsidRDefault="005A68F6" w:rsidP="006644EE">
      <w:pPr>
        <w:pStyle w:val="Heading3"/>
        <w:spacing w:after="120"/>
      </w:pPr>
      <w:bookmarkStart w:id="119" w:name="_Ref33383449"/>
      <w:r w:rsidRPr="00241908">
        <w:t>Site 3</w:t>
      </w:r>
      <w:bookmarkEnd w:id="119"/>
    </w:p>
    <w:p w14:paraId="6EB765B6" w14:textId="12899E9B" w:rsidR="0054672E" w:rsidRPr="00241908" w:rsidRDefault="0054672E" w:rsidP="006644EE">
      <w:pPr>
        <w:spacing w:after="120"/>
      </w:pPr>
      <w:r w:rsidRPr="00241908">
        <w:fldChar w:fldCharType="begin"/>
      </w:r>
      <w:r w:rsidRPr="00241908">
        <w:instrText xml:space="preserve"> REF _Ref31570863 \h </w:instrText>
      </w:r>
      <w:r w:rsidR="00241908">
        <w:instrText xml:space="preserve"> \* MERGEFORMAT </w:instrText>
      </w:r>
      <w:r w:rsidRPr="00241908">
        <w:fldChar w:fldCharType="separate"/>
      </w:r>
      <w:r w:rsidRPr="00241908">
        <w:t xml:space="preserve">Table </w:t>
      </w:r>
      <w:r w:rsidRPr="00241908">
        <w:rPr>
          <w:noProof/>
        </w:rPr>
        <w:t>5</w:t>
      </w:r>
      <w:r w:rsidRPr="00241908">
        <w:fldChar w:fldCharType="end"/>
      </w:r>
      <w:r w:rsidRPr="00241908">
        <w:t xml:space="preserve"> summarizes the sensitivity test for Site 1. The maximum kappa value of 0.</w:t>
      </w:r>
      <w:r w:rsidR="00EF245B" w:rsidRPr="00241908">
        <w:t>44</w:t>
      </w:r>
      <w:r w:rsidRPr="00241908">
        <w:t>, interpreted as “</w:t>
      </w:r>
      <w:r w:rsidR="00EF245B" w:rsidRPr="00241908">
        <w:t>moderate</w:t>
      </w:r>
      <w:r w:rsidRPr="00241908">
        <w:t xml:space="preserve">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w:t>
      </w:r>
      <w:r w:rsidR="002247DC" w:rsidRPr="00241908">
        <w:t>6.5</w:t>
      </w:r>
      <w:r w:rsidRPr="00241908">
        <w:t xml:space="preserve"> and the neighborhood radius is </w:t>
      </w:r>
      <w:r w:rsidR="002247DC" w:rsidRPr="00241908">
        <w:t>19</w:t>
      </w:r>
      <w:r w:rsidRPr="00241908">
        <w:t xml:space="preserve"> meters. The corresponding raw accuracy for this classification is </w:t>
      </w:r>
      <w:r w:rsidR="0026648B" w:rsidRPr="00241908">
        <w:t>76</w:t>
      </w:r>
      <w:r w:rsidRPr="00241908">
        <w:t>%.</w:t>
      </w:r>
    </w:p>
    <w:p w14:paraId="5FE928DB" w14:textId="59E70CDE" w:rsidR="005E2804" w:rsidRPr="00241908" w:rsidRDefault="0054672E" w:rsidP="006644EE">
      <w:pPr>
        <w:spacing w:after="120"/>
      </w:pPr>
      <w:r w:rsidRPr="00241908">
        <w:fldChar w:fldCharType="begin"/>
      </w:r>
      <w:r w:rsidRPr="00241908">
        <w:instrText xml:space="preserve"> REF _Ref31570973 \h </w:instrText>
      </w:r>
      <w:r w:rsidR="00241908">
        <w:instrText xml:space="preserve"> \* MERGEFORMAT </w:instrText>
      </w:r>
      <w:r w:rsidRPr="00241908">
        <w:fldChar w:fldCharType="separate"/>
      </w:r>
      <w:r w:rsidRPr="00241908">
        <w:t xml:space="preserve">Figure </w:t>
      </w:r>
      <w:r w:rsidRPr="00241908">
        <w:rPr>
          <w:noProof/>
        </w:rPr>
        <w:t>19</w:t>
      </w:r>
      <w:r w:rsidRPr="00241908">
        <w:fldChar w:fldCharType="end"/>
      </w:r>
      <w:r w:rsidRPr="00241908">
        <w:t xml:space="preserve"> visualizes the IoD and classification</w:t>
      </w:r>
      <w:r w:rsidR="005B2FF1" w:rsidRPr="00241908">
        <w:t xml:space="preserve"> results</w:t>
      </w:r>
      <w:r w:rsidRPr="00241908">
        <w:t xml:space="preserve"> for Site </w:t>
      </w:r>
      <w:r w:rsidR="00F132FB" w:rsidRPr="00241908">
        <w:t>3</w:t>
      </w:r>
      <w:r w:rsidR="00BF0061" w:rsidRPr="00241908">
        <w:t xml:space="preserve">; a map showing the building classifications as assigned by the Nashville Metro Planning Department can be seen in </w:t>
      </w:r>
      <w:r w:rsidR="00BF0061" w:rsidRPr="00241908">
        <w:fldChar w:fldCharType="begin"/>
      </w:r>
      <w:r w:rsidR="00BF0061" w:rsidRPr="00241908">
        <w:instrText xml:space="preserve"> REF _Ref31491847 \h </w:instrText>
      </w:r>
      <w:r w:rsidR="00241908">
        <w:instrText xml:space="preserve"> \* MERGEFORMAT </w:instrText>
      </w:r>
      <w:r w:rsidR="00BF0061" w:rsidRPr="00241908">
        <w:fldChar w:fldCharType="separate"/>
      </w:r>
      <w:r w:rsidR="00BF0061" w:rsidRPr="00241908">
        <w:t xml:space="preserve">Figure </w:t>
      </w:r>
      <w:r w:rsidR="00BF0061" w:rsidRPr="00241908">
        <w:rPr>
          <w:noProof/>
        </w:rPr>
        <w:t>18</w:t>
      </w:r>
      <w:r w:rsidR="00BF0061" w:rsidRPr="00241908">
        <w:fldChar w:fldCharType="end"/>
      </w:r>
      <w:r w:rsidR="00BF0061" w:rsidRPr="00241908">
        <w:t>.</w:t>
      </w:r>
      <w:r w:rsidR="00FF724E" w:rsidRPr="00241908">
        <w:t xml:space="preserve"> </w:t>
      </w:r>
      <w:r w:rsidR="00BF0061" w:rsidRPr="00241908">
        <w:t>The classification agreement is significantly lower at this site than for Sites 1 and 2. This is unsurprising due to the increased pattern complexity displayed by the building centroids. While the planted trees at the previous sites displayed relatively simple grids patterns that contrasted with the highly disordered positioning of the naturally occurring trees, the buildings in Lockeland Springs are arranged in gr</w:t>
      </w:r>
      <w:r w:rsidR="0081096E" w:rsidRPr="00241908">
        <w:t xml:space="preserve">idded blocks that vary in scale, </w:t>
      </w:r>
      <w:r w:rsidR="00BF0061" w:rsidRPr="00241908">
        <w:t>orientation</w:t>
      </w:r>
      <w:r w:rsidR="0081096E" w:rsidRPr="00241908">
        <w:t xml:space="preserve"> and deviance</w:t>
      </w:r>
      <w:r w:rsidR="00BF0061" w:rsidRPr="00241908">
        <w:t>. Though the main buildings generally adhere to straight lines within these blocks, the exact position of their cen</w:t>
      </w:r>
      <w:r w:rsidR="00C90020" w:rsidRPr="00241908">
        <w:t>troids can vary along this line</w:t>
      </w:r>
      <w:r w:rsidR="00BF0061"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 xml:space="preserve">is relatively varied—but </w:t>
      </w:r>
      <w:r w:rsidR="00117DD2">
        <w:t>their placement is not perfectly random. O</w:t>
      </w:r>
      <w:r w:rsidR="00135C20" w:rsidRPr="00241908">
        <w:t>ccasionally a block will have enough auxiliary buildings that a pattern similar to that of the main buildings emerges.</w:t>
      </w:r>
    </w:p>
    <w:p w14:paraId="6DEE22D8" w14:textId="70C7B0D4" w:rsidR="006D4E2E" w:rsidRPr="00241908" w:rsidRDefault="00D26A9E" w:rsidP="006644EE">
      <w:pPr>
        <w:spacing w:after="120"/>
      </w:pPr>
      <w:r w:rsidRPr="00241908">
        <w:lastRenderedPageBreak/>
        <w:t xml:space="preserve">These phenomena together elevate the IoD of the main buildings and depress that of the auxiliary buildings, </w:t>
      </w:r>
      <w:r w:rsidR="003754C5" w:rsidRPr="00241908">
        <w:t>reducing the ability of the IoD alone to differentiate these building types.</w:t>
      </w:r>
      <w:r w:rsidR="005E2804" w:rsidRPr="00241908">
        <w:t xml:space="preserve"> Depending on the desired classification agreement, </w:t>
      </w:r>
      <w:r w:rsidR="006D4E2E" w:rsidRPr="00241908">
        <w:t>the IoD itself may not be sufficient on its own for classification in complex systems such as Lockeland Springs</w:t>
      </w:r>
      <w:r w:rsidR="005E2804" w:rsidRPr="00241908">
        <w:t xml:space="preserve">. However, the </w:t>
      </w:r>
      <w:r w:rsidR="00A94ACD" w:rsidRPr="00241908">
        <w:t>IoD has some level of classification power even in complex systems and so</w:t>
      </w:r>
      <w:r w:rsidR="006D4E2E" w:rsidRPr="00241908">
        <w:t xml:space="preserve"> can existing datasets</w:t>
      </w:r>
      <w:r w:rsidR="00A94ACD" w:rsidRPr="00241908">
        <w:t xml:space="preserve">, </w:t>
      </w:r>
      <w:r w:rsidR="006D4E2E" w:rsidRPr="00241908">
        <w:t>improv</w:t>
      </w:r>
      <w:r w:rsidR="00A94ACD" w:rsidRPr="00241908">
        <w:t>ing</w:t>
      </w:r>
      <w:r w:rsidR="006D4E2E" w:rsidRPr="00241908">
        <w:t xml:space="preserve"> the accuracy of </w:t>
      </w:r>
      <w:r w:rsidR="00D446C4" w:rsidRPr="00241908">
        <w:t>more complicated</w:t>
      </w:r>
      <w:r w:rsidR="006D4E2E" w:rsidRPr="00241908">
        <w:t xml:space="preserve"> classification schemes </w:t>
      </w:r>
      <w:r w:rsidR="00A94ACD" w:rsidRPr="00241908">
        <w:t>such as</w:t>
      </w:r>
      <w:r w:rsidR="008F7EB7" w:rsidRPr="00241908">
        <w:t xml:space="preserve"> </w:t>
      </w:r>
      <w:r w:rsidR="00A94ACD" w:rsidRPr="00241908">
        <w:t>decision trees and neural nets</w:t>
      </w:r>
      <w:r w:rsidR="008F7EB7" w:rsidRPr="00241908">
        <w:t xml:space="preserve">. </w:t>
      </w:r>
      <w:r w:rsidR="005E2804" w:rsidRPr="00241908">
        <w:t>The IoD could be calculated and added to a dataset, increasing its dimensionality.</w:t>
      </w:r>
    </w:p>
    <w:p w14:paraId="37D79CF1" w14:textId="678DD478" w:rsidR="00C90020" w:rsidRPr="00241908" w:rsidRDefault="00C90020" w:rsidP="006644EE">
      <w:pPr>
        <w:spacing w:after="120"/>
      </w:pPr>
      <w:r w:rsidRPr="00241908">
        <w:t xml:space="preserve">Though peak classification quality is achieved with </w:t>
      </w:r>
      <w:r w:rsidR="009C4402" w:rsidRPr="00241908">
        <w:t>a neighborhood radius of 19 meters and a K</w:t>
      </w:r>
      <w:r w:rsidR="009C4402" w:rsidRPr="00241908">
        <w:rPr>
          <w:vertAlign w:val="subscript"/>
        </w:rPr>
        <w:t>m</w:t>
      </w:r>
      <w:r w:rsidR="009C4402" w:rsidRPr="00241908">
        <w:t xml:space="preserve"> of 6.5 meters, </w:t>
      </w:r>
      <w:r w:rsidR="00BB2923" w:rsidRPr="00241908">
        <w:t>the respective interpretation of these values as the characteristic pattern scale and pattern deviation of the study area is not necessarily as clear is it is for Sites 1 and 2</w:t>
      </w:r>
      <w:r w:rsidR="00EE28AD" w:rsidRPr="00241908">
        <w:t>, which consist of strongly pattern</w:t>
      </w:r>
      <w:r w:rsidR="006A16AC">
        <w:t>ed</w:t>
      </w:r>
      <w:r w:rsidR="00EE28AD" w:rsidRPr="00241908">
        <w:t xml:space="preserve"> and nonpatterned points</w:t>
      </w:r>
      <w:r w:rsidR="00BB2923" w:rsidRPr="00241908">
        <w:t xml:space="preserve">. </w:t>
      </w:r>
      <w:r w:rsidR="00EE28AD" w:rsidRPr="00241908">
        <w:t>The placement of building centroids in Site 3, in contrast, are moderately patterned (main buildings) or weakly patterned (auxiliary buildings). Because of this, the ideal neighborhood radius and K</w:t>
      </w:r>
      <w:r w:rsidR="00EE28AD" w:rsidRPr="00241908">
        <w:rPr>
          <w:vertAlign w:val="subscript"/>
        </w:rPr>
        <w:t xml:space="preserve">m </w:t>
      </w:r>
      <w:r w:rsidR="00EE28AD" w:rsidRPr="00241908">
        <w:t>do not necessarily describe either pattern bur rather represent, respectively, a discriminatory scale and a discriminatory deviance.</w:t>
      </w:r>
    </w:p>
    <w:p w14:paraId="60D0715A" w14:textId="63662AA0" w:rsidR="00E23487" w:rsidRPr="00241908" w:rsidRDefault="00CD50C8" w:rsidP="006644EE">
      <w:pPr>
        <w:pStyle w:val="Heading2"/>
        <w:spacing w:after="120"/>
      </w:pPr>
      <w:r w:rsidRPr="00241908">
        <w:t xml:space="preserve">Impact of </w:t>
      </w:r>
      <w:r w:rsidR="009E77D6" w:rsidRPr="00241908">
        <w:t>Alternative Implementations</w:t>
      </w:r>
      <w:r w:rsidR="00D174EC" w:rsidRPr="00241908">
        <w:t xml:space="preserve"> of the IoD</w:t>
      </w:r>
    </w:p>
    <w:p w14:paraId="7635D777" w14:textId="37897B5B" w:rsidR="009E77D6" w:rsidRPr="00241908" w:rsidRDefault="009E77D6" w:rsidP="006644EE">
      <w:pPr>
        <w:pStyle w:val="Heading3"/>
        <w:spacing w:after="120"/>
      </w:pPr>
      <w:r w:rsidRPr="00241908">
        <w:t xml:space="preserve">Scoring and </w:t>
      </w:r>
      <w:r w:rsidR="00E7154C" w:rsidRPr="00241908">
        <w:t xml:space="preserve">Point </w:t>
      </w:r>
      <w:r w:rsidRPr="00241908">
        <w:t>Assignment Functions</w:t>
      </w:r>
    </w:p>
    <w:p w14:paraId="304E1E43" w14:textId="59C73269" w:rsidR="00CD50C8" w:rsidRPr="00241908" w:rsidRDefault="00CD50C8" w:rsidP="006644EE">
      <w:pPr>
        <w:spacing w:after="120"/>
      </w:pPr>
      <w:r w:rsidRPr="00241908">
        <w:t xml:space="preserve">For the purposes of scoring the spatial deviation of a pair of assigned points, swapping any monotonic function for another for the purposes of scoring will not change the relative ranking of the disorder of the points, and thus the choice of scoring function is ultimately an aesthetic choice. However, it is often convenient to use the same function used to calculate assignment costs to calculate the IoD in order to simplify interpretation of the output, and the assignment cost function does have an impact on what points are assigned to one another, and thus may have an impact on the relative ranking of IoD scores for points in a set. Consider the comparison of assignment methods in </w:t>
      </w:r>
      <w:r w:rsidRPr="00241908">
        <w:fldChar w:fldCharType="begin"/>
      </w:r>
      <w:r w:rsidRPr="00241908">
        <w:instrText xml:space="preserve"> REF _Ref30352305 \h </w:instrText>
      </w:r>
      <w:r w:rsidRPr="00241908">
        <w:fldChar w:fldCharType="separate"/>
      </w:r>
      <w:r w:rsidRPr="00241908">
        <w:t xml:space="preserve">Figure </w:t>
      </w:r>
      <w:r w:rsidRPr="00241908">
        <w:rPr>
          <w:noProof/>
        </w:rPr>
        <w:t>3</w:t>
      </w:r>
      <w:r w:rsidRPr="00241908">
        <w:fldChar w:fldCharType="end"/>
      </w:r>
      <w:r w:rsidR="00914DBB" w:rsidRPr="00241908">
        <w:t xml:space="preserve">. Using </w:t>
      </w:r>
      <w:r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p>
    <w:p w14:paraId="49E5DD94" w14:textId="05CF0AC5" w:rsidR="004C0856" w:rsidRPr="00241908" w:rsidRDefault="004C0856" w:rsidP="006644EE">
      <w:pPr>
        <w:spacing w:after="120"/>
      </w:pPr>
      <w:r w:rsidRPr="00241908">
        <w:t>Other functions, such as the square root of the Euclidean distance, similarly reduce the penalty for large assignment displacements and generally improve assignment. An advantage of the sigmoidal function over other options is that the midpoint (K</w:t>
      </w:r>
      <w:r w:rsidRPr="00241908">
        <w:rPr>
          <w:vertAlign w:val="subscript"/>
        </w:rPr>
        <w:t>m</w:t>
      </w:r>
      <w:r w:rsidRPr="00241908">
        <w:t xml:space="preserve">) imparts </w:t>
      </w:r>
      <w:r w:rsidR="00BF762E" w:rsidRPr="00241908">
        <w:t xml:space="preserve">additionally </w:t>
      </w:r>
      <w:r w:rsidRPr="00241908">
        <w:t xml:space="preserve">scale-awareness to the IoD;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Conversely, deviations beyond the noise threshold are punished harshly. </w:t>
      </w:r>
      <w:r w:rsidR="008B790B" w:rsidRPr="00241908">
        <w:t>Without K</w:t>
      </w:r>
      <w:r w:rsidR="008B790B" w:rsidRPr="00241908">
        <w:rPr>
          <w:vertAlign w:val="subscript"/>
        </w:rPr>
        <w:t>m</w:t>
      </w:r>
      <w:r w:rsidR="008B790B" w:rsidRPr="00241908">
        <w:t xml:space="preserve">, the IoD is aware of characteristic pattern scales (via the neighborhood radius) but will be unable to account for intra-pattern </w:t>
      </w:r>
      <w:r w:rsidR="0015028A">
        <w:t>noise</w:t>
      </w:r>
      <w:r w:rsidR="008B790B" w:rsidRPr="00241908">
        <w:t>.</w:t>
      </w:r>
    </w:p>
    <w:p w14:paraId="1E26031B" w14:textId="26C8B3B8" w:rsidR="009E77D6" w:rsidRPr="00241908" w:rsidRDefault="009E77D6" w:rsidP="006644EE">
      <w:pPr>
        <w:pStyle w:val="Heading3"/>
        <w:spacing w:after="120"/>
      </w:pPr>
      <w:r w:rsidRPr="00241908">
        <w:t>R</w:t>
      </w:r>
      <w:r w:rsidR="00287C6B" w:rsidRPr="00241908">
        <w:t>ealignment</w:t>
      </w:r>
      <w:r w:rsidRPr="00241908">
        <w:t xml:space="preserve"> Function</w:t>
      </w:r>
    </w:p>
    <w:p w14:paraId="0FEA4965" w14:textId="2645C9AC" w:rsidR="00287C6B" w:rsidRPr="00241908" w:rsidRDefault="00287C6B" w:rsidP="006644EE">
      <w:pPr>
        <w:spacing w:after="120"/>
      </w:pPr>
      <w:r w:rsidRPr="00241908">
        <w:t xml:space="preserve">Though the Iterative Closest Point method is used in this paper’s implementation when realignment of neighborhoods is called for, there exists a great deal of alternative methods for realignment, typically called point set </w:t>
      </w:r>
      <w:r w:rsidRPr="00241908">
        <w:lastRenderedPageBreak/>
        <w:t>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For the IoD, it is sensible to use the same function for this calculating assignment here as is used elsewhere in the IoD.</w:t>
      </w:r>
    </w:p>
    <w:p w14:paraId="5E568374" w14:textId="693F9619" w:rsidR="00287C6B" w:rsidRPr="00241908" w:rsidRDefault="00287C6B" w:rsidP="006644EE">
      <w:pPr>
        <w:spacing w:after="120"/>
      </w:pPr>
      <w:r w:rsidRPr="00241908">
        <w:t xml:space="preserve">Additionally, realignment algorithms are not guaranteed to “correctly” align the neighborhoods, and realigning neighborhoods may also lead to spurious depressions in the IoD even when no pattern similarity exists as discussed in </w:t>
      </w:r>
      <w:r w:rsidR="001A6C57" w:rsidRPr="00241908">
        <w:fldChar w:fldCharType="begin"/>
      </w:r>
      <w:r w:rsidR="001A6C57" w:rsidRPr="00241908">
        <w:instrText xml:space="preserve"> REF _Ref31889065 \r \h </w:instrText>
      </w:r>
      <w:r w:rsidR="001A6C57" w:rsidRPr="00241908">
        <w:fldChar w:fldCharType="separate"/>
      </w:r>
      <w:r w:rsidR="001A6C57" w:rsidRPr="00241908">
        <w:t>3.1</w:t>
      </w:r>
      <w:r w:rsidR="001A6C57" w:rsidRPr="00241908">
        <w:fldChar w:fldCharType="end"/>
      </w:r>
      <w:r w:rsidRPr="00241908">
        <w:t xml:space="preserve">. If this spurious depression exceeds the reduction in IoD when true pattern correspondence </w:t>
      </w:r>
      <w:r w:rsidR="00BD1AD3" w:rsidRPr="00241908">
        <w:t>exists,</w:t>
      </w:r>
      <w:r w:rsidRPr="00241908">
        <w:t xml:space="preserve"> then realignment will actually reduce the ability of the IoD to differentiate ordered and disordered point sets. Additionally, in some cases it may be preferable to punish offset patterns if the goal is to e.g., detect points out of alignment with a grid. In such a situation then realignment is not desirable.</w:t>
      </w:r>
      <w:r w:rsidR="001A6C57" w:rsidRPr="00241908">
        <w:t xml:space="preserve"> Thus, the use of realignment may or may not be appropriate depending on the intent of the study. Realignment is also computationally expensive it requires repeated recalculation of neighborhood point assignments.</w:t>
      </w:r>
    </w:p>
    <w:p w14:paraId="7C92EEE1" w14:textId="01816C52" w:rsidR="009E77D6" w:rsidRPr="00241908" w:rsidRDefault="009E77D6" w:rsidP="006644EE">
      <w:pPr>
        <w:pStyle w:val="Heading3"/>
        <w:spacing w:after="120"/>
      </w:pPr>
      <w:r w:rsidRPr="00241908">
        <w:t>Handling of Unpaired Points</w:t>
      </w:r>
    </w:p>
    <w:p w14:paraId="57D55F1D" w14:textId="77777777" w:rsidR="0045053A" w:rsidRPr="00241908" w:rsidRDefault="002F6171" w:rsidP="006644EE">
      <w:pPr>
        <w:spacing w:after="120"/>
      </w:pPr>
      <w:r w:rsidRPr="00241908">
        <w:t xml:space="preserve">As mentioned in </w:t>
      </w:r>
      <w:r w:rsidRPr="00241908">
        <w:fldChar w:fldCharType="begin"/>
      </w:r>
      <w:r w:rsidRPr="00241908">
        <w:instrText xml:space="preserve"> REF _Ref31888367 \r \h </w:instrText>
      </w:r>
      <w:r w:rsidRPr="00241908">
        <w:fldChar w:fldCharType="separate"/>
      </w:r>
      <w:r w:rsidRPr="00241908">
        <w:t>2.1.4</w:t>
      </w:r>
      <w:r w:rsidRPr="00241908">
        <w:fldChar w:fldCharType="end"/>
      </w:r>
      <w:r w:rsidRPr="00241908">
        <w:t>, there are several ways to account for the presence of points</w:t>
      </w:r>
      <w:r w:rsidR="00E04440" w:rsidRPr="00241908">
        <w:t xml:space="preserve"> in a neighborhood that have no assignment to a point in its corresponding neighborhood, something that occurs when comparing neighborhoods wi</w:t>
      </w:r>
      <w:r w:rsidR="0045053A" w:rsidRPr="00241908">
        <w:t>th an unequal number of points.</w:t>
      </w:r>
    </w:p>
    <w:p w14:paraId="332C4561" w14:textId="366966F2" w:rsidR="002F6171" w:rsidRPr="00241908" w:rsidRDefault="002F6171" w:rsidP="006644EE">
      <w:pPr>
        <w:spacing w:after="120"/>
      </w:pPr>
      <w:r w:rsidRPr="00241908">
        <w:t xml:space="preserve">The simplest option is </w:t>
      </w:r>
      <w:r w:rsidR="00B530F2" w:rsidRPr="00241908">
        <w:t>t</w:t>
      </w:r>
      <w:r w:rsidR="007727CD" w:rsidRPr="00241908">
        <w:t>o</w:t>
      </w:r>
      <w:r w:rsidRPr="00241908">
        <w:t xml:space="preserve"> simply ignore unpaired points when calculating the mean assignment cost. Though simple, this option would find that a neighborhood with few points has a low assignment cost to an</w:t>
      </w:r>
      <w:r w:rsidR="0045053A" w:rsidRPr="00241908">
        <w:t>y</w:t>
      </w:r>
      <w:r w:rsidRPr="00241908">
        <w:t xml:space="preserve"> arbitrary neighborhood with many points because each point in the first neighborhood has a high likelihood of being matched with a very close point in the second neighborhood, leading to a potentially spurious depression of the IoD.</w:t>
      </w:r>
      <w:r w:rsidR="00EB6DDA" w:rsidRPr="00241908">
        <w:t xml:space="preserve"> </w:t>
      </w:r>
      <w:r w:rsidRPr="00241908">
        <w:t>In order to prevent such spurious depression of the IoD, a second option is to penalize unmatched points by some arbitrary amount. Under this scheme the IoD depression is reduced in cases where one neighborhood has many more points than a comparison neighborhood.</w:t>
      </w:r>
    </w:p>
    <w:p w14:paraId="5D2525C8" w14:textId="49676DBB" w:rsidR="002F6171" w:rsidRPr="00241908" w:rsidRDefault="002F6171" w:rsidP="006644EE">
      <w:pPr>
        <w:spacing w:after="120"/>
      </w:pPr>
      <w:r w:rsidRPr="00241908">
        <w:t>There are some circumstances where two neighborhoods may show the same pattern, but the pattern in one neighborhood is truncated because e.g., the neighborhood’s parent point lies at the edge of a pattern</w:t>
      </w:r>
      <w:r w:rsidR="00EB6DDA" w:rsidRPr="00241908">
        <w:t xml:space="preserve">, such as is the case in </w:t>
      </w:r>
      <w:r w:rsidR="00EB6DDA" w:rsidRPr="00241908">
        <w:fldChar w:fldCharType="begin"/>
      </w:r>
      <w:r w:rsidR="00EB6DDA" w:rsidRPr="00241908">
        <w:instrText xml:space="preserve"> REF _Ref30352305 \h </w:instrText>
      </w:r>
      <w:r w:rsidR="00EB6DDA" w:rsidRPr="00241908">
        <w:fldChar w:fldCharType="separate"/>
      </w:r>
      <w:r w:rsidR="00EB6DDA" w:rsidRPr="00241908">
        <w:t xml:space="preserve">Figure </w:t>
      </w:r>
      <w:r w:rsidR="00EB6DDA" w:rsidRPr="00241908">
        <w:rPr>
          <w:noProof/>
        </w:rPr>
        <w:t>3</w:t>
      </w:r>
      <w:r w:rsidR="00EB6DDA" w:rsidRPr="00241908">
        <w:fldChar w:fldCharType="end"/>
      </w:r>
      <w:r w:rsidRPr="00241908">
        <w:t>. In this case, punishing unpaired points would depress</w:t>
      </w:r>
      <w:r w:rsidR="00EB6DDA" w:rsidRPr="00241908">
        <w:t xml:space="preserve"> the IoD even though there is true pattern correspondence </w:t>
      </w:r>
      <w:r w:rsidRPr="00241908">
        <w:t xml:space="preserve">between the two neighborhoods. A third and generally superior option is to punish unpaired points if and only if they are within the convex hull defined by the set of points that are assigned. This allows for patterns in compared neighborhoods to be of unequal spatial extent </w:t>
      </w:r>
      <w:r w:rsidR="00247003" w:rsidRPr="00241908">
        <w:t>while</w:t>
      </w:r>
      <w:r w:rsidRPr="00241908">
        <w:t xml:space="preserve"> still preventing noisy points from</w:t>
      </w:r>
      <w:r w:rsidR="00247003" w:rsidRPr="00241908">
        <w:t xml:space="preserve"> inadvertently</w:t>
      </w:r>
      <w:r w:rsidRPr="00241908">
        <w:t xml:space="preserve"> depressing the IoD.</w:t>
      </w:r>
    </w:p>
    <w:p w14:paraId="0CCEEA89" w14:textId="1C86D786" w:rsidR="00CC4D83" w:rsidRPr="00241908" w:rsidRDefault="00CC4D83" w:rsidP="006644EE">
      <w:pPr>
        <w:pStyle w:val="Heading1"/>
        <w:spacing w:after="120"/>
      </w:pPr>
      <w:r w:rsidRPr="00241908">
        <w:t>Conclusions</w:t>
      </w:r>
    </w:p>
    <w:p w14:paraId="41945977" w14:textId="04F6EFA2" w:rsidR="000D0D77" w:rsidRDefault="000D0D77" w:rsidP="006644EE">
      <w:pPr>
        <w:spacing w:after="120"/>
      </w:pPr>
      <w:r>
        <w:t xml:space="preserve">Existing geospatial methods </w:t>
      </w:r>
      <w:r w:rsidR="00CB2C78">
        <w:t xml:space="preserve">to </w:t>
      </w:r>
      <w:r>
        <w:t>quantify disorder have relied on raster data, and non-geospatial algorithms that quantify the disorder of point data rely on the assumption that order is grid-like, an assumption that is often violated in geospatial contexts</w:t>
      </w:r>
      <w:r w:rsidR="00CB2C78">
        <w:t>. Thus, t</w:t>
      </w:r>
      <w:r w:rsidR="00CB2C78" w:rsidRPr="00241908">
        <w:t xml:space="preserve">he Index of Disorder algorithm provides a new way to quantify spatial disorder of </w:t>
      </w:r>
      <w:r w:rsidR="00CB2C78" w:rsidRPr="00241908">
        <w:lastRenderedPageBreak/>
        <w:t>individual points in a set</w:t>
      </w:r>
      <w:r w:rsidR="00CB2C78">
        <w:t>, which is achieved by quantifying</w:t>
      </w:r>
      <w:r w:rsidR="00CB2C78" w:rsidRPr="00241908">
        <w:t xml:space="preserve"> the similarity of a point’s “neighborhood” to the neighborhoods of its neighbors.</w:t>
      </w:r>
    </w:p>
    <w:p w14:paraId="64FB85A9" w14:textId="5ADF4B3B" w:rsidR="00EC0075" w:rsidRPr="00241908" w:rsidRDefault="00555740" w:rsidP="006644EE">
      <w:pPr>
        <w:spacing w:after="120"/>
      </w:pPr>
      <w:r w:rsidRPr="00241908">
        <w:t xml:space="preserve">The </w:t>
      </w:r>
      <w:r w:rsidR="000D0D77">
        <w:t>data</w:t>
      </w:r>
      <w:r w:rsidRPr="00241908">
        <w:t xml:space="preserve"> presented in this paper indicates that the IoD alone is sufficient to differentiate planted stands of trees, which tend to be planted in curvilinear grids, from mature forest, which displays no pattern in the positioning of trees.</w:t>
      </w:r>
      <w:r w:rsidR="0079703F" w:rsidRPr="00241908">
        <w:t xml:space="preserve"> On this principle the IoD </w:t>
      </w:r>
      <w:r w:rsidR="009E77D6" w:rsidRPr="00241908">
        <w:t>can</w:t>
      </w:r>
      <w:r w:rsidR="0079703F" w:rsidRPr="00241908">
        <w:t xml:space="preserve"> be used to estimate reforestation extent or identify orchards. </w:t>
      </w:r>
      <w:r w:rsidRPr="00241908">
        <w:t>The IoD can also be used to enrich datasets for classification in systems where spatial patterns alone may not be sufficient to make a classification, such as when classifying building types in complex urban systems.</w:t>
      </w:r>
    </w:p>
    <w:p w14:paraId="4719262A" w14:textId="4AC00BA6" w:rsidR="0079703F" w:rsidRDefault="00BA26EF" w:rsidP="006644EE">
      <w:pPr>
        <w:spacing w:after="120"/>
      </w:pPr>
      <w:r w:rsidRPr="00241908">
        <w:t>Because s</w:t>
      </w:r>
      <w:r w:rsidR="00555740" w:rsidRPr="00241908">
        <w:t xml:space="preserve">patial patterns are inherently scale-dependent phenomena, the IoD requires 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However, this limitation allows the IoD to be used backwards: if there is a priori knowledge of the classification labels of points in a system, then then an optimization algorithm can be applied to the IoD in order to estimate the scale of the pattern and magnitude of the pattern deviation.</w:t>
      </w:r>
    </w:p>
    <w:p w14:paraId="79C3B088" w14:textId="75124543" w:rsidR="00F37DE9" w:rsidRPr="00241908" w:rsidRDefault="008D3579" w:rsidP="006644EE">
      <w:pPr>
        <w:spacing w:after="120"/>
      </w:pPr>
      <w:r>
        <w:t>Because the measure is quantitative (though relative) it can also be used as an additional dimension of analysis for problems that benefit from data enrichment, such as machine learning classification.</w:t>
      </w:r>
      <w:r w:rsidR="00CD2C21">
        <w:t xml:space="preserve"> </w:t>
      </w:r>
      <w:r w:rsidR="00F37DE9" w:rsidRPr="00241908">
        <w:t>Further work is pl</w:t>
      </w:r>
      <w:r w:rsidR="0000428F" w:rsidRPr="00241908">
        <w:t>anned to explore in more detail</w:t>
      </w:r>
      <w:r w:rsidR="00F37DE9" w:rsidRPr="00241908">
        <w:t xml:space="preserve"> the effects of alternative implementations of the IoD, as well as its utility in classification problems beyond the scope of what is presented here.</w:t>
      </w:r>
      <w:r w:rsidR="0000428F" w:rsidRPr="00241908">
        <w:t xml:space="preserve"> In particular, the IoD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509DBD10" w14:textId="3BA7FF0A" w:rsidR="00BD1AD3" w:rsidRDefault="00CC4D83" w:rsidP="00BD1AD3">
      <w:pPr>
        <w:spacing w:after="120"/>
        <w:rPr>
          <w:ins w:id="120" w:author="Henrique G. Momm" w:date="2020-03-27T09:33:00Z"/>
        </w:rPr>
      </w:pPr>
      <w:r w:rsidRPr="00241908">
        <w:t xml:space="preserve">All code used in the analysis for this paper is publicly available at </w:t>
      </w:r>
      <w:hyperlink r:id="rId15" w:history="1">
        <w:r w:rsidRPr="00241908">
          <w:rPr>
            <w:rStyle w:val="Hyperlink"/>
          </w:rPr>
          <w:t>https://github.com/rsjones94/point-disorder</w:t>
        </w:r>
      </w:hyperlink>
      <w:r w:rsidRPr="00241908">
        <w:t>. The digital height models used to generate the tree crown datasets are available on request.</w:t>
      </w:r>
    </w:p>
    <w:p w14:paraId="36EFFFC5" w14:textId="639F56FF" w:rsidR="008D3579" w:rsidRDefault="008D3579" w:rsidP="00BD1AD3">
      <w:pPr>
        <w:spacing w:after="120"/>
        <w:rPr>
          <w:ins w:id="121" w:author="Henrique G. Momm" w:date="2020-03-27T09:33:00Z"/>
        </w:rPr>
      </w:pPr>
    </w:p>
    <w:p w14:paraId="280501F5" w14:textId="77777777" w:rsidR="008D3579" w:rsidRDefault="008D3579" w:rsidP="008D3579">
      <w:pPr>
        <w:spacing w:after="240"/>
        <w:rPr>
          <w:ins w:id="122" w:author="Henrique G. Momm" w:date="2020-03-27T09:33:00Z"/>
        </w:rPr>
      </w:pPr>
      <w:ins w:id="123" w:author="Henrique G. Momm" w:date="2020-03-27T09:33:00Z">
        <w:r>
          <w:t>The purpose of this paper is to: (1) explain the design of the IoD algorithm and the mechanism through which is quantifies disorder; (2); (3) demonstrate the utility of the algorithm through applications to both synthetic and real geospatial datasets, including the differentiation of planted tree stands from natural forests and the identification of auxiliary buildings in a residential neighborhood.</w:t>
        </w:r>
      </w:ins>
    </w:p>
    <w:p w14:paraId="6328D1E5" w14:textId="77777777" w:rsidR="008D3579" w:rsidRDefault="008D3579" w:rsidP="008D3579">
      <w:pPr>
        <w:spacing w:after="240"/>
        <w:rPr>
          <w:ins w:id="124" w:author="Henrique G. Momm" w:date="2020-03-27T09:33:00Z"/>
          <w:color w:val="000000" w:themeColor="text1"/>
        </w:rPr>
      </w:pPr>
      <w:ins w:id="125" w:author="Henrique G. Momm" w:date="2020-03-27T09:33:00Z">
        <w:r>
          <w:t xml:space="preserve">, that functions by comparing the similarity of a set of points within a certain distance of each other, termed a neighborhood, to other neighborhoods nearby; points within an area of geometric or structural regularity are differentiated from points that display no order. In this paper we will demonstrate applications of this algorithm, namely the classification of trees as natural or planted and buildings as primary or auxiliary on the basis of its relative IoD score. </w:t>
        </w:r>
      </w:ins>
    </w:p>
    <w:p w14:paraId="30091961" w14:textId="77777777" w:rsidR="008D3579" w:rsidRDefault="008D3579" w:rsidP="008D3579">
      <w:pPr>
        <w:spacing w:after="240"/>
        <w:rPr>
          <w:ins w:id="126" w:author="Henrique G. Momm" w:date="2020-03-27T09:33:00Z"/>
          <w:color w:val="000000" w:themeColor="text1"/>
        </w:rPr>
      </w:pPr>
      <w:ins w:id="127" w:author="Henrique G. Momm" w:date="2020-03-27T09:33:00Z">
        <w:r>
          <w:rPr>
            <w:i/>
            <w:iCs/>
            <w:color w:val="000000" w:themeColor="text1"/>
          </w:rPr>
          <w:lastRenderedPageBreak/>
          <w:t xml:space="preserve">Aksoy, Yalniz and Tasdemir </w:t>
        </w:r>
        <w:r>
          <w:rPr>
            <w:color w:val="000000" w:themeColor="text1"/>
          </w:rPr>
          <w:t xml:space="preserve">demonstrated that the regular repetition of certain geometric textures is strongly suggestive of orchards, and proposed an algorithm that could identify such patterns in order to automate differentiation of orchards from natural forests </w:t>
        </w:r>
      </w:ins>
      <w:customXmlInsRangeStart w:id="128" w:author="Henrique G. Momm" w:date="2020-03-27T09:33:00Z"/>
      <w:sdt>
        <w:sdtPr>
          <w:rPr>
            <w:i/>
            <w:iCs/>
            <w:color w:val="000000" w:themeColor="text1"/>
          </w:rPr>
          <w:id w:val="-2103095418"/>
          <w:citation/>
        </w:sdtPr>
        <w:sdtContent>
          <w:customXmlInsRangeEnd w:id="128"/>
          <w:ins w:id="129" w:author="Henrique G. Momm" w:date="2020-03-27T09:33:00Z">
            <w:r>
              <w:rPr>
                <w:i/>
                <w:iCs/>
                <w:color w:val="000000" w:themeColor="text1"/>
              </w:rPr>
              <w:fldChar w:fldCharType="begin"/>
            </w:r>
            <w:r>
              <w:rPr>
                <w:i/>
                <w:iCs/>
                <w:color w:val="000000" w:themeColor="text1"/>
              </w:rPr>
              <w:instrText xml:space="preserve"> CITATION Sel12 \l 1033 </w:instrText>
            </w:r>
            <w:r>
              <w:rPr>
                <w:i/>
                <w:iCs/>
                <w:color w:val="000000" w:themeColor="text1"/>
              </w:rPr>
              <w:fldChar w:fldCharType="separate"/>
            </w:r>
            <w:r w:rsidRPr="000D0D77">
              <w:rPr>
                <w:noProof/>
                <w:color w:val="000000" w:themeColor="text1"/>
              </w:rPr>
              <w:t>[10]</w:t>
            </w:r>
            <w:r>
              <w:rPr>
                <w:i/>
                <w:iCs/>
                <w:color w:val="000000" w:themeColor="text1"/>
              </w:rPr>
              <w:fldChar w:fldCharType="end"/>
            </w:r>
          </w:ins>
          <w:customXmlInsRangeStart w:id="130" w:author="Henrique G. Momm" w:date="2020-03-27T09:33:00Z"/>
        </w:sdtContent>
      </w:sdt>
      <w:customXmlInsRangeEnd w:id="130"/>
      <w:ins w:id="131" w:author="Henrique G. Momm" w:date="2020-03-27T09:33:00Z">
        <w:r>
          <w:rPr>
            <w:color w:val="000000" w:themeColor="text1"/>
          </w:rPr>
          <w:t>.</w:t>
        </w:r>
      </w:ins>
    </w:p>
    <w:p w14:paraId="681F7A40" w14:textId="77777777" w:rsidR="008D3579" w:rsidRDefault="008D3579" w:rsidP="008D3579">
      <w:pPr>
        <w:spacing w:after="240"/>
        <w:rPr>
          <w:ins w:id="132" w:author="Henrique G. Momm" w:date="2020-03-27T09:33:00Z"/>
        </w:rPr>
      </w:pPr>
    </w:p>
    <w:p w14:paraId="1AA1C531" w14:textId="3E898569" w:rsidR="008D3579" w:rsidRDefault="008D3579" w:rsidP="008D3579">
      <w:pPr>
        <w:spacing w:after="240"/>
        <w:rPr>
          <w:ins w:id="133" w:author="Henrique G. Momm" w:date="2020-03-27T09:50:00Z"/>
        </w:rPr>
      </w:pPr>
      <w:ins w:id="134" w:author="Henrique G. Momm" w:date="2020-03-27T09:33:00Z">
        <w:r>
          <w:rPr>
            <w:i/>
            <w:iCs/>
          </w:rPr>
          <w:t xml:space="preserve">Shekhar et al. </w:t>
        </w:r>
        <w:r>
          <w:t>described a number of , including outlier detection, co-location, classification and regression and clustering. , there is a relative scarcity of methods for the detection of geometric patterns in geospatial contexts. Quantification of such patterns would enrich analyses of spatial data.</w:t>
        </w:r>
      </w:ins>
    </w:p>
    <w:p w14:paraId="53464079" w14:textId="77777777" w:rsidR="001A7428" w:rsidRPr="00241908" w:rsidRDefault="001A7428" w:rsidP="001A7428">
      <w:pPr>
        <w:spacing w:after="120"/>
      </w:pPr>
      <w:r w:rsidRPr="00241908">
        <w:t xml:space="preserve">Like any process related to pattern detection, calculation of the IoD is an inherently scale-dependent process. </w:t>
      </w:r>
    </w:p>
    <w:p w14:paraId="3CCFD886" w14:textId="49244337" w:rsidR="001A7428" w:rsidRDefault="001A7428" w:rsidP="001A7428">
      <w:pPr>
        <w:spacing w:after="240"/>
        <w:rPr>
          <w:ins w:id="135" w:author="Henrique G. Momm" w:date="2020-03-27T09:33:00Z"/>
        </w:rPr>
      </w:pPr>
      <w:r w:rsidRPr="00241908">
        <w:t xml:space="preserve">The IoD algorithm for this paper was implemented Python, a high-level general-purpose programming language </w:t>
      </w:r>
      <w:sdt>
        <w:sdtPr>
          <w:id w:val="1941646972"/>
          <w:citation/>
        </w:sdtPr>
        <w:sdtContent>
          <w:r w:rsidRPr="00241908">
            <w:fldChar w:fldCharType="begin"/>
          </w:r>
          <w:r w:rsidRPr="00241908">
            <w:instrText xml:space="preserve"> CITATION Gva95 \l 1033 </w:instrText>
          </w:r>
          <w:r w:rsidRPr="00241908">
            <w:fldChar w:fldCharType="separate"/>
          </w:r>
          <w:r w:rsidRPr="000D0D77">
            <w:rPr>
              <w:noProof/>
            </w:rPr>
            <w:t>[13]</w:t>
          </w:r>
          <w:r w:rsidRPr="00241908">
            <w:fldChar w:fldCharType="end"/>
          </w:r>
        </w:sdtContent>
      </w:sdt>
      <w:r w:rsidRPr="00241908">
        <w:t xml:space="preserve">. Our code also makes extensive use of scipy </w:t>
      </w:r>
      <w:sdt>
        <w:sdtPr>
          <w:id w:val="-1370292073"/>
          <w:citation/>
        </w:sdtPr>
        <w:sdtContent>
          <w:r w:rsidRPr="00241908">
            <w:fldChar w:fldCharType="begin"/>
          </w:r>
          <w:r w:rsidRPr="00241908">
            <w:instrText xml:space="preserve"> CITATION Pau20 \l 1033 </w:instrText>
          </w:r>
          <w:r w:rsidRPr="00241908">
            <w:fldChar w:fldCharType="separate"/>
          </w:r>
          <w:r w:rsidRPr="000D0D77">
            <w:rPr>
              <w:noProof/>
            </w:rPr>
            <w:t>[14]</w:t>
          </w:r>
          <w:r w:rsidRPr="00241908">
            <w:fldChar w:fldCharType="end"/>
          </w:r>
        </w:sdtContent>
      </w:sdt>
      <w:r w:rsidRPr="00241908">
        <w:t>, a collection of open-source Python packages for scientific computing and numpy</w:t>
      </w:r>
      <w:r>
        <w:t xml:space="preserve"> </w:t>
      </w:r>
      <w:sdt>
        <w:sdtPr>
          <w:id w:val="-234860035"/>
          <w:citation/>
        </w:sdtPr>
        <w:sdtContent>
          <w:r>
            <w:fldChar w:fldCharType="begin"/>
          </w:r>
          <w:r>
            <w:instrText xml:space="preserve"> CITATION Oli06 \l 1033 </w:instrText>
          </w:r>
          <w:r>
            <w:fldChar w:fldCharType="separate"/>
          </w:r>
          <w:r w:rsidRPr="000D0D77">
            <w:rPr>
              <w:noProof/>
            </w:rPr>
            <w:t>[15]</w:t>
          </w:r>
          <w:r>
            <w:fldChar w:fldCharType="end"/>
          </w:r>
        </w:sdtContent>
      </w:sdt>
      <w:r w:rsidRPr="00241908">
        <w:t>, an open-source Python package for manipulating multi-dimensional arrays</w:t>
      </w:r>
    </w:p>
    <w:p w14:paraId="72D9700A" w14:textId="77777777" w:rsidR="008D3579" w:rsidRDefault="008D3579" w:rsidP="00BD1AD3">
      <w:pPr>
        <w:spacing w:after="120"/>
      </w:pPr>
    </w:p>
    <w:p w14:paraId="11DB3AF6" w14:textId="77777777" w:rsidR="00BD1AD3" w:rsidRDefault="00BD1AD3">
      <w:r>
        <w:br w:type="page"/>
      </w:r>
    </w:p>
    <w:p w14:paraId="13042AA2" w14:textId="77777777" w:rsidR="00BD1AD3" w:rsidRDefault="00BD1AD3" w:rsidP="00BD1AD3">
      <w:pPr>
        <w:spacing w:after="120"/>
        <w:sectPr w:rsidR="00BD1AD3" w:rsidSect="00084DD1">
          <w:type w:val="continuous"/>
          <w:pgSz w:w="12240" w:h="15840" w:code="1"/>
          <w:pgMar w:top="1440" w:right="1440" w:bottom="1440" w:left="1440" w:header="432" w:footer="720" w:gutter="0"/>
          <w:lnNumType w:countBy="5" w:distance="720"/>
          <w:cols w:space="720"/>
          <w:docGrid w:linePitch="360"/>
        </w:sectPr>
      </w:pPr>
    </w:p>
    <w:p w14:paraId="73E347C6" w14:textId="7CFD0DB7" w:rsidR="00CC4D83" w:rsidRPr="00241908" w:rsidRDefault="00CC4D83" w:rsidP="00BD1AD3">
      <w:pPr>
        <w:spacing w:after="120"/>
      </w:pPr>
    </w:p>
    <w:p w14:paraId="79E77855" w14:textId="73FB9E19" w:rsidR="002E297E" w:rsidRPr="00241908" w:rsidRDefault="00CC4D83" w:rsidP="006644EE">
      <w:pPr>
        <w:pStyle w:val="Heading1"/>
        <w:spacing w:after="120"/>
      </w:pPr>
      <w:r w:rsidRPr="00241908">
        <w:t>Tables and Figures</w:t>
      </w:r>
    </w:p>
    <w:p w14:paraId="5B2347DE" w14:textId="51AC27A3" w:rsidR="005B5779" w:rsidRPr="00241908" w:rsidRDefault="005B5779" w:rsidP="006644EE">
      <w:pPr>
        <w:pStyle w:val="Caption"/>
        <w:keepNext/>
        <w:spacing w:after="120"/>
        <w:rPr>
          <w:i w:val="0"/>
          <w:iCs w:val="0"/>
        </w:rPr>
      </w:pPr>
      <w:bookmarkStart w:id="136"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136"/>
      <w:r w:rsidRPr="00241908">
        <w:rPr>
          <w:i w:val="0"/>
          <w:iCs w:val="0"/>
        </w:rPr>
        <w:t>. Explanation of parameters used in the implementation of the IoD demonstrated in this paper.</w:t>
      </w:r>
    </w:p>
    <w:p w14:paraId="2C2710D8" w14:textId="5FC3B0C6" w:rsidR="005B5779" w:rsidRPr="00241908" w:rsidRDefault="00905C6F" w:rsidP="006644EE">
      <w:pPr>
        <w:spacing w:after="120"/>
      </w:pPr>
      <w:r w:rsidRPr="00241908">
        <w:rPr>
          <w:noProof/>
        </w:rPr>
        <w:drawing>
          <wp:inline distT="0" distB="0" distL="0" distR="0" wp14:anchorId="5847096A" wp14:editId="57A2C4D5">
            <wp:extent cx="5943600" cy="13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4C6D195E" w:rsidR="002E297E" w:rsidRPr="00241908" w:rsidRDefault="002E297E" w:rsidP="006644EE">
      <w:pPr>
        <w:pStyle w:val="Caption"/>
        <w:keepNext/>
        <w:spacing w:after="120"/>
        <w:rPr>
          <w:i w:val="0"/>
          <w:iCs w:val="0"/>
        </w:rPr>
      </w:pPr>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2</w:t>
      </w:r>
      <w:r w:rsidR="00C13DFC" w:rsidRPr="00241908">
        <w:rPr>
          <w:i w:val="0"/>
          <w:iCs w:val="0"/>
          <w:noProof/>
        </w:rPr>
        <w:fldChar w:fldCharType="end"/>
      </w:r>
      <w:r w:rsidRPr="00241908">
        <w:rPr>
          <w:i w:val="0"/>
          <w:iCs w:val="0"/>
        </w:rPr>
        <w:t>. Summary of classification results for each study area. Classification quality was assessed using Cohen’s kappa coefficient (κ) and accuracy.  Differentiation of natural and planted trees using only the IoD displays moderate to high classification agreement, indicating that the IoD alone is sufficient to differentiate planted and naturally occurring tree stands. Differentiation of building types shows weaker agreement. For this purpose, the IoD alone may not be sufficient for acceptable classification quality but could be used to enrich more comprehensive classification methods.</w:t>
      </w:r>
    </w:p>
    <w:p w14:paraId="59DD69DD" w14:textId="77777777" w:rsidR="002E297E" w:rsidRPr="00241908" w:rsidRDefault="002E297E" w:rsidP="006644EE">
      <w:pPr>
        <w:spacing w:after="120"/>
        <w:jc w:val="center"/>
      </w:pPr>
      <w:r w:rsidRPr="00241908">
        <w:rPr>
          <w:noProof/>
        </w:rPr>
        <w:drawing>
          <wp:inline distT="0" distB="0" distL="0" distR="0" wp14:anchorId="6A7AD33E" wp14:editId="0506D94E">
            <wp:extent cx="5817222"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tretch>
                      <a:fillRect/>
                    </a:stretch>
                  </pic:blipFill>
                  <pic:spPr bwMode="auto">
                    <a:xfrm>
                      <a:off x="0" y="0"/>
                      <a:ext cx="5817222" cy="1132261"/>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2CD6C4EF" w14:textId="6573AB65" w:rsidR="002E297E" w:rsidRPr="00241908" w:rsidRDefault="002E297E" w:rsidP="006644EE">
      <w:pPr>
        <w:pStyle w:val="Caption"/>
        <w:keepNext/>
        <w:spacing w:after="120"/>
        <w:jc w:val="center"/>
        <w:rPr>
          <w:i w:val="0"/>
          <w:iCs w:val="0"/>
        </w:rPr>
      </w:pPr>
      <w:bookmarkStart w:id="137" w:name="_Ref3157144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3</w:t>
      </w:r>
      <w:r w:rsidR="00C13DFC" w:rsidRPr="00241908">
        <w:rPr>
          <w:i w:val="0"/>
          <w:iCs w:val="0"/>
          <w:noProof/>
        </w:rPr>
        <w:fldChar w:fldCharType="end"/>
      </w:r>
      <w:bookmarkEnd w:id="137"/>
      <w:r w:rsidRPr="00241908">
        <w:rPr>
          <w:i w:val="0"/>
          <w:iCs w:val="0"/>
        </w:rPr>
        <w:t xml:space="preserve">. Interpretations of Cohen’s kappa values </w:t>
      </w:r>
      <w:sdt>
        <w:sdtPr>
          <w:rPr>
            <w:i w:val="0"/>
            <w:iCs w:val="0"/>
          </w:rPr>
          <w:id w:val="700751948"/>
          <w:citation/>
        </w:sdtPr>
        <w:sdtContent>
          <w:r w:rsidRPr="00241908">
            <w:rPr>
              <w:i w:val="0"/>
              <w:iCs w:val="0"/>
            </w:rPr>
            <w:fldChar w:fldCharType="begin"/>
          </w:r>
          <w:r w:rsidRPr="00241908">
            <w:rPr>
              <w:i w:val="0"/>
              <w:iCs w:val="0"/>
            </w:rPr>
            <w:instrText xml:space="preserve"> CITATION Jac60 \l 1033 </w:instrText>
          </w:r>
          <w:r w:rsidRPr="00241908">
            <w:rPr>
              <w:i w:val="0"/>
              <w:iCs w:val="0"/>
            </w:rPr>
            <w:fldChar w:fldCharType="separate"/>
          </w:r>
          <w:r w:rsidR="000D0D77" w:rsidRPr="000D0D77">
            <w:rPr>
              <w:noProof/>
            </w:rPr>
            <w:t>[25]</w:t>
          </w:r>
          <w:r w:rsidRPr="00241908">
            <w:rPr>
              <w:i w:val="0"/>
              <w:iCs w:val="0"/>
            </w:rPr>
            <w:fldChar w:fldCharType="end"/>
          </w:r>
        </w:sdtContent>
      </w:sdt>
      <w:r w:rsidRPr="00241908">
        <w:rPr>
          <w:i w:val="0"/>
          <w:iCs w:val="0"/>
        </w:rPr>
        <w:t>.</w:t>
      </w:r>
    </w:p>
    <w:p w14:paraId="464DC2CA" w14:textId="77777777" w:rsidR="002E297E" w:rsidRPr="00241908" w:rsidRDefault="002E297E" w:rsidP="006644EE">
      <w:pPr>
        <w:spacing w:after="120"/>
        <w:jc w:val="center"/>
      </w:pPr>
      <w:r w:rsidRPr="00241908">
        <w:rPr>
          <w:noProof/>
        </w:rPr>
        <w:drawing>
          <wp:inline distT="0" distB="0" distL="0" distR="0" wp14:anchorId="72CB2866" wp14:editId="29CCE609">
            <wp:extent cx="3426373" cy="1271343"/>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tretch>
                      <a:fillRect/>
                    </a:stretch>
                  </pic:blipFill>
                  <pic:spPr bwMode="auto">
                    <a:xfrm>
                      <a:off x="0" y="0"/>
                      <a:ext cx="3440783" cy="1276690"/>
                    </a:xfrm>
                    <a:prstGeom prst="rect">
                      <a:avLst/>
                    </a:prstGeom>
                    <a:noFill/>
                    <a:ln>
                      <a:noFill/>
                    </a:ln>
                  </pic:spPr>
                </pic:pic>
              </a:graphicData>
            </a:graphic>
          </wp:inline>
        </w:drawing>
      </w:r>
    </w:p>
    <w:p w14:paraId="3036A18A" w14:textId="77777777" w:rsidR="002E297E" w:rsidRPr="00241908" w:rsidRDefault="002E297E" w:rsidP="006644EE">
      <w:pPr>
        <w:spacing w:after="120"/>
      </w:pPr>
    </w:p>
    <w:p w14:paraId="3AE00306" w14:textId="52872FCE" w:rsidR="002E297E" w:rsidRPr="00241908" w:rsidRDefault="002E297E" w:rsidP="006644EE">
      <w:pPr>
        <w:pStyle w:val="Caption"/>
        <w:keepNext/>
        <w:spacing w:after="120"/>
        <w:rPr>
          <w:i w:val="0"/>
          <w:iCs w:val="0"/>
        </w:rPr>
      </w:pPr>
      <w:bookmarkStart w:id="138" w:name="_Ref3148980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4</w:t>
      </w:r>
      <w:r w:rsidR="00C13DFC" w:rsidRPr="00241908">
        <w:rPr>
          <w:i w:val="0"/>
          <w:iCs w:val="0"/>
          <w:noProof/>
        </w:rPr>
        <w:fldChar w:fldCharType="end"/>
      </w:r>
      <w:bookmarkEnd w:id="138"/>
      <w:r w:rsidRPr="00241908">
        <w:rPr>
          <w:i w:val="0"/>
          <w:iCs w:val="0"/>
        </w:rPr>
        <w:t>. Sensitivity test for Site 1 (trees in and around Rowell’s Apple House near Crab Orchard, TN) with an IoD threshold of 0.8. Optimal results are obtained when a neighborhood radius is selected that is similar to the scale</w:t>
      </w:r>
      <w:r w:rsidR="009A48CC" w:rsidRPr="00241908">
        <w:rPr>
          <w:i w:val="0"/>
          <w:iCs w:val="0"/>
        </w:rPr>
        <w:t xml:space="preserve"> of the expected pattern, and a K</w:t>
      </w:r>
      <w:r w:rsidR="009A48CC" w:rsidRPr="00241908">
        <w:rPr>
          <w:i w:val="0"/>
          <w:iCs w:val="0"/>
          <w:vertAlign w:val="subscript"/>
        </w:rPr>
        <w:t>m</w:t>
      </w:r>
      <w:r w:rsidRPr="00241908">
        <w:rPr>
          <w:i w:val="0"/>
          <w:iCs w:val="0"/>
          <w:color w:val="auto"/>
          <w:sz w:val="24"/>
          <w:szCs w:val="24"/>
        </w:rPr>
        <w:t xml:space="preserve"> </w:t>
      </w:r>
      <w:r w:rsidRPr="00241908">
        <w:rPr>
          <w:i w:val="0"/>
          <w:iCs w:val="0"/>
        </w:rPr>
        <w:t xml:space="preserve">is selected that is similar to the scale of the expected pattern deviations. An excessively small </w:t>
      </w:r>
      <w:r w:rsidR="00D61D60" w:rsidRPr="00241908">
        <w:rPr>
          <w:i w:val="0"/>
          <w:iCs w:val="0"/>
        </w:rPr>
        <w:t>K</w:t>
      </w:r>
      <w:r w:rsidR="00D61D60" w:rsidRPr="00241908">
        <w:rPr>
          <w:i w:val="0"/>
          <w:iCs w:val="0"/>
          <w:vertAlign w:val="subscript"/>
        </w:rPr>
        <w:t>m</w:t>
      </w:r>
      <w:r w:rsidRPr="00241908">
        <w:rPr>
          <w:i w:val="0"/>
          <w:iCs w:val="0"/>
          <w:color w:val="auto"/>
          <w:sz w:val="24"/>
          <w:szCs w:val="24"/>
        </w:rPr>
        <w:t xml:space="preserve"> </w:t>
      </w:r>
      <w:r w:rsidRPr="00241908">
        <w:rPr>
          <w:i w:val="0"/>
          <w:iCs w:val="0"/>
        </w:rPr>
        <w:t xml:space="preserve">results in oversensitivity to </w:t>
      </w:r>
      <w:r w:rsidRPr="00241908">
        <w:rPr>
          <w:i w:val="0"/>
          <w:iCs w:val="0"/>
        </w:rPr>
        <w:lastRenderedPageBreak/>
        <w:t xml:space="preserve">pattern noise and thus ordered points as classified as disordered, while an excessively large </w:t>
      </w:r>
      <w:r w:rsidR="00D61D60" w:rsidRPr="00241908">
        <w:rPr>
          <w:i w:val="0"/>
          <w:iCs w:val="0"/>
        </w:rPr>
        <w:t>K</w:t>
      </w:r>
      <w:r w:rsidR="00D61D60" w:rsidRPr="00241908">
        <w:rPr>
          <w:i w:val="0"/>
          <w:iCs w:val="0"/>
          <w:vertAlign w:val="subscript"/>
        </w:rPr>
        <w:t>m</w:t>
      </w:r>
      <w:r w:rsidRPr="00241908">
        <w:rPr>
          <w:i w:val="0"/>
          <w:iCs w:val="0"/>
        </w:rPr>
        <w:t xml:space="preserve"> results in underdiscrimination against disorder and thus disordered points are classified as ordered. A visualization of the classification can be seen in </w:t>
      </w:r>
      <w:r w:rsidRPr="00241908">
        <w:rPr>
          <w:i w:val="0"/>
          <w:iCs w:val="0"/>
        </w:rPr>
        <w:fldChar w:fldCharType="begin"/>
      </w:r>
      <w:r w:rsidRPr="00241908">
        <w:rPr>
          <w:i w:val="0"/>
          <w:iCs w:val="0"/>
        </w:rPr>
        <w:instrText xml:space="preserve"> REF _Ref30356519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15</w:t>
      </w:r>
      <w:r w:rsidRPr="00241908">
        <w:rPr>
          <w:i w:val="0"/>
          <w:iCs w:val="0"/>
        </w:rPr>
        <w:fldChar w:fldCharType="end"/>
      </w:r>
      <w:r w:rsidRPr="00241908">
        <w:rPr>
          <w:i w:val="0"/>
          <w:iCs w:val="0"/>
        </w:rPr>
        <w:t>.</w:t>
      </w:r>
    </w:p>
    <w:p w14:paraId="3EE0D97E" w14:textId="77777777" w:rsidR="002E297E" w:rsidRPr="00241908" w:rsidRDefault="002E297E" w:rsidP="006644EE">
      <w:pPr>
        <w:pStyle w:val="Teaser"/>
        <w:keepNext/>
        <w:spacing w:after="120"/>
        <w:jc w:val="center"/>
      </w:pPr>
      <w:r w:rsidRPr="00241908">
        <w:rPr>
          <w:noProof/>
        </w:rPr>
        <w:drawing>
          <wp:inline distT="0" distB="0" distL="0" distR="0" wp14:anchorId="1D492235" wp14:editId="19B21B34">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3048838" w14:textId="77777777" w:rsidR="002E297E" w:rsidRPr="00241908" w:rsidRDefault="002E297E" w:rsidP="006644EE">
      <w:pPr>
        <w:pStyle w:val="Caption"/>
        <w:keepNext/>
        <w:spacing w:after="120"/>
        <w:rPr>
          <w:i w:val="0"/>
          <w:iCs w:val="0"/>
        </w:rPr>
      </w:pPr>
    </w:p>
    <w:p w14:paraId="6FEAB730" w14:textId="2F1A1044" w:rsidR="002E297E" w:rsidRPr="00241908" w:rsidRDefault="002E297E" w:rsidP="006644EE">
      <w:pPr>
        <w:pStyle w:val="Caption"/>
        <w:keepNext/>
        <w:spacing w:after="120"/>
        <w:rPr>
          <w:i w:val="0"/>
          <w:iCs w:val="0"/>
        </w:rPr>
      </w:pPr>
      <w:bookmarkStart w:id="139"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5</w:t>
      </w:r>
      <w:r w:rsidR="00C13DFC" w:rsidRPr="00241908">
        <w:rPr>
          <w:i w:val="0"/>
          <w:iCs w:val="0"/>
          <w:noProof/>
        </w:rPr>
        <w:fldChar w:fldCharType="end"/>
      </w:r>
      <w:bookmarkEnd w:id="139"/>
      <w:r w:rsidRPr="00241908">
        <w:rPr>
          <w:i w:val="0"/>
          <w:iCs w:val="0"/>
        </w:rPr>
        <w:t xml:space="preserve">. Sensitivity test for Site 2 (trees in and around a reforested area near Atwell Airport in Mooresville, NC) with an IoD threshold of 0.75. A visualization of the classification can be seen in </w:t>
      </w:r>
      <w:r w:rsidRPr="00241908">
        <w:rPr>
          <w:i w:val="0"/>
          <w:iCs w:val="0"/>
        </w:rPr>
        <w:fldChar w:fldCharType="begin"/>
      </w:r>
      <w:r w:rsidRPr="00241908">
        <w:rPr>
          <w:i w:val="0"/>
          <w:iCs w:val="0"/>
        </w:rPr>
        <w:instrText xml:space="preserve"> REF _Ref30356522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16</w:t>
      </w:r>
      <w:r w:rsidRPr="00241908">
        <w:rPr>
          <w:i w:val="0"/>
          <w:iCs w:val="0"/>
        </w:rPr>
        <w:fldChar w:fldCharType="end"/>
      </w:r>
      <w:r w:rsidRPr="00241908">
        <w:rPr>
          <w:i w:val="0"/>
          <w:iCs w:val="0"/>
        </w:rPr>
        <w:t>.</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50AFCB26">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22DFCA87" w:rsidR="002E297E" w:rsidRPr="00241908" w:rsidRDefault="002E297E" w:rsidP="006644EE">
      <w:pPr>
        <w:pStyle w:val="Caption"/>
        <w:keepNext/>
        <w:spacing w:after="120"/>
        <w:rPr>
          <w:i w:val="0"/>
          <w:iCs w:val="0"/>
        </w:rPr>
      </w:pPr>
      <w:bookmarkStart w:id="140"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6</w:t>
      </w:r>
      <w:r w:rsidR="00C13DFC" w:rsidRPr="00241908">
        <w:rPr>
          <w:i w:val="0"/>
          <w:iCs w:val="0"/>
          <w:noProof/>
        </w:rPr>
        <w:fldChar w:fldCharType="end"/>
      </w:r>
      <w:bookmarkEnd w:id="140"/>
      <w:r w:rsidRPr="00241908">
        <w:rPr>
          <w:i w:val="0"/>
          <w:iCs w:val="0"/>
        </w:rPr>
        <w:t xml:space="preserve">. Sensitivity test for Site 3 (building centroids in the Lockeland Springs neighborhood in Nashville, TN) with an IoD threshold of 0.70. A visualization of the classification can be seen in </w:t>
      </w:r>
      <w:r w:rsidRPr="00241908">
        <w:rPr>
          <w:i w:val="0"/>
          <w:iCs w:val="0"/>
        </w:rPr>
        <w:fldChar w:fldCharType="begin"/>
      </w:r>
      <w:r w:rsidRPr="00241908">
        <w:rPr>
          <w:i w:val="0"/>
          <w:iCs w:val="0"/>
        </w:rPr>
        <w:instrText xml:space="preserve"> REF _Ref30358449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17</w:t>
      </w:r>
      <w:r w:rsidRPr="00241908">
        <w:rPr>
          <w:i w:val="0"/>
          <w:iCs w:val="0"/>
        </w:rPr>
        <w:fldChar w:fldCharType="end"/>
      </w:r>
      <w:r w:rsidRPr="00241908">
        <w:rPr>
          <w:i w:val="0"/>
          <w:iCs w:val="0"/>
        </w:rPr>
        <w:t>.</w:t>
      </w:r>
    </w:p>
    <w:p w14:paraId="7C0846B8" w14:textId="77777777" w:rsidR="002E297E" w:rsidRPr="00241908" w:rsidRDefault="002E297E" w:rsidP="006644EE">
      <w:pPr>
        <w:spacing w:after="120"/>
        <w:rPr>
          <w:rFonts w:eastAsia="Times New Roman"/>
          <w:sz w:val="24"/>
          <w:szCs w:val="24"/>
        </w:rPr>
      </w:pPr>
      <w:r w:rsidRPr="00241908">
        <w:rPr>
          <w:noProof/>
        </w:rPr>
        <w:drawing>
          <wp:inline distT="0" distB="0" distL="0" distR="0" wp14:anchorId="03115A4F" wp14:editId="4BC2329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648DF68E" w14:textId="77777777" w:rsidR="002E297E" w:rsidRPr="00241908" w:rsidRDefault="002E297E" w:rsidP="006644EE">
      <w:pPr>
        <w:spacing w:after="120"/>
        <w:rPr>
          <w:rFonts w:eastAsia="Times New Roman"/>
          <w:sz w:val="24"/>
          <w:szCs w:val="24"/>
        </w:rPr>
      </w:pPr>
    </w:p>
    <w:p w14:paraId="35388D36" w14:textId="77777777" w:rsidR="002E297E" w:rsidRPr="00241908" w:rsidRDefault="002E297E" w:rsidP="006644EE">
      <w:pPr>
        <w:keepNext/>
        <w:spacing w:after="120"/>
        <w:jc w:val="center"/>
      </w:pPr>
      <w:r w:rsidRPr="00241908">
        <w:rPr>
          <w:noProof/>
        </w:rPr>
        <w:drawing>
          <wp:inline distT="0" distB="0" distL="0" distR="0" wp14:anchorId="741B6C93" wp14:editId="5B212A34">
            <wp:extent cx="4201485" cy="473386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1485" cy="4733866"/>
                    </a:xfrm>
                    <a:prstGeom prst="rect">
                      <a:avLst/>
                    </a:prstGeom>
                    <a:ln>
                      <a:noFill/>
                    </a:ln>
                  </pic:spPr>
                </pic:pic>
              </a:graphicData>
            </a:graphic>
          </wp:inline>
        </w:drawing>
      </w:r>
    </w:p>
    <w:p w14:paraId="558E3279" w14:textId="198E124B" w:rsidR="002E297E" w:rsidRPr="00241908" w:rsidRDefault="002E297E" w:rsidP="006644EE">
      <w:pPr>
        <w:pStyle w:val="Caption"/>
        <w:spacing w:after="120"/>
        <w:jc w:val="center"/>
        <w:rPr>
          <w:rFonts w:eastAsia="Times New Roman"/>
          <w:i w:val="0"/>
          <w:iCs w:val="0"/>
          <w:sz w:val="24"/>
          <w:szCs w:val="24"/>
        </w:rPr>
      </w:pPr>
      <w:bookmarkStart w:id="141" w:name="_Ref3148252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141"/>
      <w:r w:rsidRPr="00241908">
        <w:rPr>
          <w:i w:val="0"/>
          <w:iCs w:val="0"/>
        </w:rPr>
        <w:t xml:space="preserve">. Generalized process for calculating the IoD subscore of two points </w:t>
      </w:r>
      <w:r w:rsidR="0061111F">
        <w:t xml:space="preserve">P1, P2 </w:t>
      </w:r>
      <w:r w:rsidRPr="00241908">
        <w:rPr>
          <w:i w:val="0"/>
          <w:iCs w:val="0"/>
        </w:rPr>
        <w:t xml:space="preserve">belonging to the same set. Due to the heuristic nature of the algorithm, realignment, point assignment and deviation scoring techniques </w:t>
      </w:r>
      <w:r w:rsidR="0047780E">
        <w:rPr>
          <w:i w:val="0"/>
          <w:iCs w:val="0"/>
        </w:rPr>
        <w:t>can vary between implementations of the IoD</w:t>
      </w:r>
      <w:r w:rsidRPr="00241908">
        <w:rPr>
          <w:i w:val="0"/>
          <w:iCs w:val="0"/>
        </w:rPr>
        <w:t>.</w:t>
      </w: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352CDFAC" w:rsidR="002E297E" w:rsidRPr="00241908" w:rsidRDefault="002E297E" w:rsidP="006644EE">
      <w:pPr>
        <w:pStyle w:val="Caption"/>
        <w:spacing w:after="120"/>
        <w:jc w:val="center"/>
        <w:rPr>
          <w:i w:val="0"/>
          <w:iCs w:val="0"/>
        </w:rPr>
      </w:pPr>
      <w:bookmarkStart w:id="142"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2</w:t>
      </w:r>
      <w:r w:rsidR="00C13DFC" w:rsidRPr="00241908">
        <w:rPr>
          <w:i w:val="0"/>
          <w:iCs w:val="0"/>
          <w:noProof/>
        </w:rPr>
        <w:fldChar w:fldCharType="end"/>
      </w:r>
      <w:bookmarkEnd w:id="142"/>
      <w:r w:rsidRPr="00241908">
        <w:rPr>
          <w:i w:val="0"/>
          <w:iCs w:val="0"/>
        </w:rPr>
        <w:t xml:space="preserve">. An example of a sigmoidal scoring function, </w:t>
      </w:r>
      <m:oMath>
        <m: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den>
        </m:f>
      </m:oMath>
      <w:r w:rsidRPr="00241908">
        <w:rPr>
          <w:i w:val="0"/>
          <w:iCs w:val="0"/>
        </w:rPr>
        <w:t>, where d is the point-pair deviation, n is the function cooperativity 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oMath>
      <w:r w:rsidRPr="00241908">
        <w:rPr>
          <w:i w:val="0"/>
          <w:iCs w:val="0"/>
        </w:rPr>
        <w:t xml:space="preserve"> is the value of d at which the score is 0.5; this is represented by the dashed green lines. This equation is commonly used in biochemical investigations to model enzyme kinetics, where it is known as the Hill equation. </w:t>
      </w:r>
      <w:r w:rsidR="0057502F" w:rsidRPr="00241908">
        <w:rPr>
          <w:i w:val="0"/>
          <w:iCs w:val="0"/>
        </w:rPr>
        <w:t>K</w:t>
      </w:r>
      <w:r w:rsidR="0057502F" w:rsidRPr="00241908">
        <w:rPr>
          <w:i w:val="0"/>
          <w:iCs w:val="0"/>
          <w:vertAlign w:val="subscript"/>
        </w:rPr>
        <w:t>m</w:t>
      </w:r>
      <w:r w:rsidR="0057502F" w:rsidRPr="00241908">
        <w:rPr>
          <w:i w:val="0"/>
          <w:iCs w:val="0"/>
        </w:rPr>
        <w:t xml:space="preserve"> </w:t>
      </w:r>
      <w:r w:rsidRPr="00241908">
        <w:rPr>
          <w:i w:val="0"/>
          <w:iCs w:val="0"/>
        </w:rPr>
        <w:t>is known as the Michaelis-Menten constant and n describes the cooperativity of the enzyme system.</w:t>
      </w:r>
    </w:p>
    <w:p w14:paraId="72D40FB2"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tretch>
                      <a:fillRect/>
                    </a:stretch>
                  </pic:blipFill>
                  <pic:spPr bwMode="auto">
                    <a:xfrm>
                      <a:off x="0" y="0"/>
                      <a:ext cx="5431442" cy="5431442"/>
                    </a:xfrm>
                    <a:prstGeom prst="rect">
                      <a:avLst/>
                    </a:prstGeom>
                    <a:noFill/>
                    <a:ln>
                      <a:noFill/>
                    </a:ln>
                  </pic:spPr>
                </pic:pic>
              </a:graphicData>
            </a:graphic>
          </wp:inline>
        </w:drawing>
      </w:r>
    </w:p>
    <w:p w14:paraId="4C6B2676" w14:textId="6F124084" w:rsidR="002E297E" w:rsidRPr="00241908" w:rsidRDefault="002E297E" w:rsidP="006644EE">
      <w:pPr>
        <w:pStyle w:val="Caption"/>
        <w:spacing w:after="120"/>
        <w:jc w:val="center"/>
        <w:rPr>
          <w:i w:val="0"/>
          <w:iCs w:val="0"/>
        </w:rPr>
      </w:pPr>
      <w:bookmarkStart w:id="143"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3</w:t>
      </w:r>
      <w:r w:rsidR="00C13DFC" w:rsidRPr="00241908">
        <w:rPr>
          <w:i w:val="0"/>
          <w:iCs w:val="0"/>
          <w:noProof/>
        </w:rPr>
        <w:fldChar w:fldCharType="end"/>
      </w:r>
      <w:bookmarkEnd w:id="143"/>
      <w:r w:rsidRPr="00241908">
        <w:rPr>
          <w:i w:val="0"/>
          <w:iCs w:val="0"/>
        </w:rPr>
        <w:t>. Visualization of the neighborhood comparison portion of the IoD algorithm. The neighborhood radius is shown for both the red and blue point</w:t>
      </w:r>
      <w:r w:rsidR="00395C67">
        <w:rPr>
          <w:i w:val="0"/>
          <w:iCs w:val="0"/>
        </w:rPr>
        <w:t>s</w:t>
      </w:r>
      <w:r w:rsidRPr="00241908">
        <w:rPr>
          <w:i w:val="0"/>
          <w:iCs w:val="0"/>
        </w:rPr>
        <w:t xml:space="preserve"> in the upper left figure. The remaining three figures explore various point assignment methods and the calculated IoD. Each assignment subfigure shows the neighborhood corresponding to the red point in red and the neighborhood corresponding to the blue point in blue. Black lines connect a red neighborhood point to the blue neighborhood point it is assigned to under the applied assignment scheme. Euclidean assignment attempts to minimize the sum of the lengths of the black lines. The alternative assignment scheme attempts to minimize the sum of the scores of the assignment lengths using the sigmoidal scoring function in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The ICP realignment iteratively rotates, scales and translates the blue neighborhood to attempt to minimize the assignment cost. The green polygon represents the convex hull of the assigned points. In this example, unassigned points outside the convex hull are ignored for the purpose of scoring while unpaired points within the convex hull are penalized with a score of 1; paired points are scored using the </w:t>
      </w:r>
      <w:r w:rsidR="004C0856" w:rsidRPr="00241908">
        <w:rPr>
          <w:i w:val="0"/>
          <w:iCs w:val="0"/>
        </w:rPr>
        <w:t>function</w:t>
      </w:r>
      <w:r w:rsidRPr="00241908">
        <w:rPr>
          <w:i w:val="0"/>
          <w:iCs w:val="0"/>
        </w:rPr>
        <w:t xml:space="preserve"> from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regardless of the assignment scheme used.</w:t>
      </w:r>
    </w:p>
    <w:p w14:paraId="45AF4E04" w14:textId="77777777" w:rsidR="002E297E" w:rsidRPr="00241908" w:rsidRDefault="002E297E" w:rsidP="006644EE">
      <w:pPr>
        <w:spacing w:after="120"/>
        <w:rPr>
          <w:color w:val="1F497D" w:themeColor="text2"/>
          <w:sz w:val="18"/>
          <w:szCs w:val="18"/>
        </w:rPr>
      </w:pPr>
      <w:r w:rsidRPr="00241908">
        <w:br w:type="page"/>
      </w:r>
    </w:p>
    <w:p w14:paraId="7150BE6D" w14:textId="77777777" w:rsidR="002E297E" w:rsidRPr="00241908" w:rsidRDefault="002E297E" w:rsidP="006644EE">
      <w:pPr>
        <w:pStyle w:val="Teaser"/>
        <w:keepNext/>
        <w:spacing w:after="120"/>
      </w:pPr>
      <w:r w:rsidRPr="00241908">
        <w:rPr>
          <w:noProof/>
        </w:rPr>
        <w:lastRenderedPageBreak/>
        <w:drawing>
          <wp:inline distT="0" distB="0" distL="0" distR="0" wp14:anchorId="17BCC638" wp14:editId="400D1E06">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41A646AC" w14:textId="6E691BEF" w:rsidR="002E297E" w:rsidRPr="00241908" w:rsidRDefault="002E297E" w:rsidP="006644EE">
      <w:pPr>
        <w:pStyle w:val="Caption"/>
        <w:spacing w:after="120"/>
        <w:jc w:val="center"/>
        <w:rPr>
          <w:i w:val="0"/>
          <w:iCs w:val="0"/>
        </w:rPr>
      </w:pPr>
      <w:bookmarkStart w:id="144"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4</w:t>
      </w:r>
      <w:r w:rsidR="00C13DFC" w:rsidRPr="00241908">
        <w:rPr>
          <w:i w:val="0"/>
          <w:iCs w:val="0"/>
          <w:noProof/>
        </w:rPr>
        <w:fldChar w:fldCharType="end"/>
      </w:r>
      <w:bookmarkEnd w:id="144"/>
      <w:r w:rsidRPr="00241908">
        <w:rPr>
          <w:i w:val="0"/>
          <w:iCs w:val="0"/>
        </w:rPr>
        <w:t>. Results from applying two versions of the IoD algorithm without and with realignment (left and right respectively) to a square grid. The pattern is perturbed with random noise that increases in strength as a function of distance beyond the red circle, and the blue circle represents the neighborhood size.</w:t>
      </w:r>
    </w:p>
    <w:p w14:paraId="516195C3" w14:textId="77777777" w:rsidR="004F0733" w:rsidRPr="00241908" w:rsidRDefault="004F0733" w:rsidP="006644EE">
      <w:pPr>
        <w:spacing w:after="120"/>
      </w:pPr>
    </w:p>
    <w:p w14:paraId="22F1FDB1" w14:textId="77777777" w:rsidR="002E297E" w:rsidRPr="00241908" w:rsidRDefault="002E297E" w:rsidP="006644EE">
      <w:pPr>
        <w:pStyle w:val="Teaser"/>
        <w:keepNext/>
        <w:spacing w:after="120"/>
        <w:jc w:val="center"/>
      </w:pPr>
      <w:r w:rsidRPr="00241908">
        <w:rPr>
          <w:noProof/>
        </w:rPr>
        <w:drawing>
          <wp:inline distT="0" distB="0" distL="0" distR="0" wp14:anchorId="52459130" wp14:editId="51DFC371">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389E3489" w14:textId="77777777" w:rsidR="002E297E" w:rsidRPr="00241908" w:rsidRDefault="002E297E" w:rsidP="006644EE">
      <w:pPr>
        <w:pStyle w:val="Caption"/>
        <w:spacing w:after="120"/>
        <w:jc w:val="center"/>
        <w:rPr>
          <w:i w:val="0"/>
          <w:iCs w:val="0"/>
        </w:rPr>
      </w:pPr>
      <w:bookmarkStart w:id="145" w:name="_Ref3060784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5</w:t>
      </w:r>
      <w:r w:rsidR="00C13DFC" w:rsidRPr="00241908">
        <w:rPr>
          <w:i w:val="0"/>
          <w:iCs w:val="0"/>
          <w:noProof/>
        </w:rPr>
        <w:fldChar w:fldCharType="end"/>
      </w:r>
      <w:bookmarkEnd w:id="145"/>
      <w:r w:rsidRPr="00241908">
        <w:rPr>
          <w:i w:val="0"/>
          <w:iCs w:val="0"/>
        </w:rPr>
        <w:t>. Results from applying two versions of the IoD algorithm without and with realignment (left and right respectively) to a square grid with 10% of the points randomly removed. The pattern is perturbed with random noise that increases in strength as a function of distance beyond the red circle, and the blue circle represents the neighborhood size.</w:t>
      </w:r>
    </w:p>
    <w:p w14:paraId="28523F51"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10599A33" wp14:editId="587D4954">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tretch>
                      <a:fillRect/>
                    </a:stretch>
                  </pic:blipFill>
                  <pic:spPr bwMode="auto">
                    <a:xfrm>
                      <a:off x="0" y="0"/>
                      <a:ext cx="5939155" cy="2969577"/>
                    </a:xfrm>
                    <a:prstGeom prst="rect">
                      <a:avLst/>
                    </a:prstGeom>
                    <a:noFill/>
                    <a:ln>
                      <a:noFill/>
                    </a:ln>
                  </pic:spPr>
                </pic:pic>
              </a:graphicData>
            </a:graphic>
          </wp:inline>
        </w:drawing>
      </w:r>
    </w:p>
    <w:p w14:paraId="149D4CB3" w14:textId="77777777" w:rsidR="004F0733" w:rsidRPr="00241908" w:rsidRDefault="002E297E" w:rsidP="006644EE">
      <w:pPr>
        <w:pStyle w:val="Caption"/>
        <w:spacing w:after="120"/>
        <w:jc w:val="center"/>
        <w:rPr>
          <w:i w:val="0"/>
          <w:iCs w:val="0"/>
          <w:noProof/>
        </w:rPr>
      </w:pPr>
      <w:bookmarkStart w:id="146" w:name="_Ref3060784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6</w:t>
      </w:r>
      <w:r w:rsidR="00C13DFC" w:rsidRPr="00241908">
        <w:rPr>
          <w:i w:val="0"/>
          <w:iCs w:val="0"/>
          <w:noProof/>
        </w:rPr>
        <w:fldChar w:fldCharType="end"/>
      </w:r>
      <w:bookmarkEnd w:id="146"/>
      <w:r w:rsidRPr="00241908">
        <w:rPr>
          <w:i w:val="0"/>
          <w:iCs w:val="0"/>
        </w:rPr>
        <w:t>. Results from applying two versions of the IoD algorithm without and with realignment (left and right respectively) to a rectangular grid. The pattern is perturbed with random noise that increases in strength as a function of distance beyond the red circle, and the blue circle represents the neighborhood size.</w:t>
      </w:r>
    </w:p>
    <w:p w14:paraId="081AA18C" w14:textId="5AB609A8" w:rsidR="002E297E" w:rsidRPr="00241908" w:rsidRDefault="002E297E" w:rsidP="006644EE">
      <w:pPr>
        <w:pStyle w:val="Caption"/>
        <w:spacing w:after="120"/>
        <w:jc w:val="center"/>
        <w:rPr>
          <w:i w:val="0"/>
          <w:iCs w:val="0"/>
        </w:rPr>
      </w:pPr>
      <w:r w:rsidRPr="00241908">
        <w:rPr>
          <w:i w:val="0"/>
          <w:iCs w:val="0"/>
          <w:noProof/>
        </w:rPr>
        <w:drawing>
          <wp:inline distT="0" distB="0" distL="0" distR="0" wp14:anchorId="5972FB33" wp14:editId="2B1BABA5">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stretch>
                      <a:fillRect/>
                    </a:stretch>
                  </pic:blipFill>
                  <pic:spPr bwMode="auto">
                    <a:xfrm>
                      <a:off x="0" y="0"/>
                      <a:ext cx="5939155" cy="2969577"/>
                    </a:xfrm>
                    <a:prstGeom prst="rect">
                      <a:avLst/>
                    </a:prstGeom>
                    <a:noFill/>
                    <a:ln>
                      <a:noFill/>
                    </a:ln>
                  </pic:spPr>
                </pic:pic>
              </a:graphicData>
            </a:graphic>
          </wp:inline>
        </w:drawing>
      </w:r>
    </w:p>
    <w:p w14:paraId="00B426B2" w14:textId="77777777" w:rsidR="002E297E" w:rsidRPr="00241908" w:rsidRDefault="002E297E" w:rsidP="006644EE">
      <w:pPr>
        <w:pStyle w:val="Caption"/>
        <w:spacing w:after="120"/>
        <w:jc w:val="center"/>
        <w:rPr>
          <w:i w:val="0"/>
          <w:iCs w:val="0"/>
        </w:rPr>
      </w:pPr>
      <w:bookmarkStart w:id="147" w:name="_Ref306078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7</w:t>
      </w:r>
      <w:r w:rsidR="00C13DFC" w:rsidRPr="00241908">
        <w:rPr>
          <w:i w:val="0"/>
          <w:iCs w:val="0"/>
          <w:noProof/>
        </w:rPr>
        <w:fldChar w:fldCharType="end"/>
      </w:r>
      <w:bookmarkEnd w:id="147"/>
      <w:r w:rsidRPr="00241908">
        <w:rPr>
          <w:i w:val="0"/>
          <w:iCs w:val="0"/>
        </w:rPr>
        <w:t>. Results from applying two versions of the IoD algorithm without and with realignment (left and right respectively) to a rectangular grid modified with a sinusoidal signal. The pattern is perturbed with random noise that increases in strength as a function of distance beyond the red circle, and the blue circle represents the neighborhood size.</w:t>
      </w:r>
    </w:p>
    <w:p w14:paraId="1A3D1BE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5F94A3CB" wp14:editId="645C8E31">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stretch>
                      <a:fillRect/>
                    </a:stretch>
                  </pic:blipFill>
                  <pic:spPr bwMode="auto">
                    <a:xfrm>
                      <a:off x="0" y="0"/>
                      <a:ext cx="5939155" cy="2969577"/>
                    </a:xfrm>
                    <a:prstGeom prst="rect">
                      <a:avLst/>
                    </a:prstGeom>
                    <a:noFill/>
                    <a:ln>
                      <a:noFill/>
                    </a:ln>
                  </pic:spPr>
                </pic:pic>
              </a:graphicData>
            </a:graphic>
          </wp:inline>
        </w:drawing>
      </w:r>
    </w:p>
    <w:p w14:paraId="35656C2E" w14:textId="4E7F9F0A" w:rsidR="002E297E" w:rsidRPr="00241908" w:rsidRDefault="002E297E" w:rsidP="006644EE">
      <w:pPr>
        <w:pStyle w:val="Caption"/>
        <w:spacing w:after="120"/>
        <w:jc w:val="center"/>
        <w:rPr>
          <w:i w:val="0"/>
          <w:iCs w:val="0"/>
        </w:rPr>
      </w:pPr>
      <w:bookmarkStart w:id="148" w:name="_Ref331262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8</w:t>
      </w:r>
      <w:r w:rsidR="00C13DFC" w:rsidRPr="00241908">
        <w:rPr>
          <w:i w:val="0"/>
          <w:iCs w:val="0"/>
          <w:noProof/>
        </w:rPr>
        <w:fldChar w:fldCharType="end"/>
      </w:r>
      <w:bookmarkEnd w:id="148"/>
      <w:r w:rsidRPr="00241908">
        <w:rPr>
          <w:i w:val="0"/>
          <w:iCs w:val="0"/>
        </w:rPr>
        <w:t>. Results from applying two versions of the IoD algorithm without and with realignment (left and right respectively) to a pattern formed by overlapping two offset rectangular grids. The pattern is perturbed with random noise that increases in strength as a function of distance beyond the red circle, and the blue circle represents the neighborhood size.</w:t>
      </w:r>
    </w:p>
    <w:p w14:paraId="11052C6D" w14:textId="77777777" w:rsidR="004F0733" w:rsidRPr="00241908" w:rsidRDefault="004F0733" w:rsidP="006644EE">
      <w:pPr>
        <w:spacing w:after="120"/>
      </w:pPr>
    </w:p>
    <w:p w14:paraId="0EF3E337" w14:textId="77777777" w:rsidR="002E297E" w:rsidRPr="00241908" w:rsidRDefault="002E297E" w:rsidP="006644EE">
      <w:pPr>
        <w:pStyle w:val="Teaser"/>
        <w:keepNext/>
        <w:spacing w:after="120"/>
        <w:jc w:val="center"/>
      </w:pPr>
      <w:r w:rsidRPr="00241908">
        <w:rPr>
          <w:noProof/>
        </w:rPr>
        <w:drawing>
          <wp:inline distT="0" distB="0" distL="0" distR="0" wp14:anchorId="4DC7D9C6" wp14:editId="06FA50F5">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tretch>
                      <a:fillRect/>
                    </a:stretch>
                  </pic:blipFill>
                  <pic:spPr bwMode="auto">
                    <a:xfrm>
                      <a:off x="0" y="0"/>
                      <a:ext cx="5939155" cy="2969577"/>
                    </a:xfrm>
                    <a:prstGeom prst="rect">
                      <a:avLst/>
                    </a:prstGeom>
                    <a:noFill/>
                    <a:ln>
                      <a:noFill/>
                    </a:ln>
                  </pic:spPr>
                </pic:pic>
              </a:graphicData>
            </a:graphic>
          </wp:inline>
        </w:drawing>
      </w:r>
    </w:p>
    <w:p w14:paraId="3D605D24" w14:textId="77777777" w:rsidR="002E297E" w:rsidRPr="00241908" w:rsidRDefault="002E297E" w:rsidP="006644EE">
      <w:pPr>
        <w:pStyle w:val="Caption"/>
        <w:spacing w:after="120"/>
        <w:jc w:val="center"/>
        <w:rPr>
          <w:i w:val="0"/>
          <w:iCs w:val="0"/>
        </w:rPr>
      </w:pPr>
      <w:bookmarkStart w:id="149" w:name="_Ref3312625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9</w:t>
      </w:r>
      <w:r w:rsidR="00C13DFC" w:rsidRPr="00241908">
        <w:rPr>
          <w:i w:val="0"/>
          <w:iCs w:val="0"/>
          <w:noProof/>
        </w:rPr>
        <w:fldChar w:fldCharType="end"/>
      </w:r>
      <w:bookmarkEnd w:id="149"/>
      <w:r w:rsidRPr="00241908">
        <w:rPr>
          <w:i w:val="0"/>
          <w:iCs w:val="0"/>
        </w:rPr>
        <w:t>. Results from applying two versions of the IoD algorithm without and with realignment (left and right respectively) to a pattern formed by overlapping three offset rectangular grids. The pattern is perturbed with random noise that increases in strength as a function of distance beyond the red circle, and the blue circle represents the neighborhood size.</w:t>
      </w:r>
    </w:p>
    <w:p w14:paraId="34E215B4" w14:textId="77777777" w:rsidR="002E297E" w:rsidRPr="00241908" w:rsidRDefault="002E297E" w:rsidP="006644EE">
      <w:pPr>
        <w:pStyle w:val="Caption"/>
        <w:spacing w:after="120"/>
        <w:jc w:val="center"/>
        <w:rPr>
          <w:i w:val="0"/>
          <w:iCs w:val="0"/>
        </w:rPr>
      </w:pPr>
    </w:p>
    <w:p w14:paraId="60677C3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4C007A2E" wp14:editId="495C12DF">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stretch>
                      <a:fillRect/>
                    </a:stretch>
                  </pic:blipFill>
                  <pic:spPr bwMode="auto">
                    <a:xfrm>
                      <a:off x="0" y="0"/>
                      <a:ext cx="5939155" cy="2969577"/>
                    </a:xfrm>
                    <a:prstGeom prst="rect">
                      <a:avLst/>
                    </a:prstGeom>
                    <a:noFill/>
                    <a:ln>
                      <a:noFill/>
                    </a:ln>
                  </pic:spPr>
                </pic:pic>
              </a:graphicData>
            </a:graphic>
          </wp:inline>
        </w:drawing>
      </w:r>
    </w:p>
    <w:p w14:paraId="5E51A07F" w14:textId="756DA5DA" w:rsidR="002E297E" w:rsidRPr="00241908" w:rsidRDefault="002E297E" w:rsidP="006644EE">
      <w:pPr>
        <w:pStyle w:val="Caption"/>
        <w:spacing w:after="120"/>
        <w:jc w:val="center"/>
        <w:rPr>
          <w:i w:val="0"/>
          <w:iCs w:val="0"/>
        </w:rPr>
      </w:pPr>
      <w:bookmarkStart w:id="150" w:name="_Ref33126308"/>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10</w:t>
      </w:r>
      <w:r w:rsidR="00C13DFC" w:rsidRPr="00241908">
        <w:rPr>
          <w:i w:val="0"/>
          <w:iCs w:val="0"/>
          <w:noProof/>
        </w:rPr>
        <w:fldChar w:fldCharType="end"/>
      </w:r>
      <w:bookmarkEnd w:id="150"/>
      <w:r w:rsidRPr="00241908">
        <w:rPr>
          <w:i w:val="0"/>
          <w:iCs w:val="0"/>
        </w:rPr>
        <w:t>. Results from applying two versions of the IoD algorithm without and with realignment (left and right respectively) to a pattern formed by overlaying concentric circles with equal linear point densities. The pattern is perturbed with random noise that increases in strength as a function of distance beyond the red circle, and the blue circle represents the neighborhood size.</w:t>
      </w:r>
    </w:p>
    <w:p w14:paraId="7C871E72" w14:textId="77777777" w:rsidR="002E297E" w:rsidRPr="00241908" w:rsidRDefault="002E297E" w:rsidP="006644EE">
      <w:pPr>
        <w:pStyle w:val="Teaser"/>
        <w:keepNext/>
        <w:spacing w:after="120"/>
        <w:jc w:val="center"/>
      </w:pPr>
      <w:r w:rsidRPr="00241908">
        <w:rPr>
          <w:noProof/>
        </w:rPr>
        <w:drawing>
          <wp:inline distT="0" distB="0" distL="0" distR="0" wp14:anchorId="6C4CDEE2" wp14:editId="5C0F7731">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stretch>
                      <a:fillRect/>
                    </a:stretch>
                  </pic:blipFill>
                  <pic:spPr bwMode="auto">
                    <a:xfrm>
                      <a:off x="0" y="0"/>
                      <a:ext cx="5939155" cy="2969577"/>
                    </a:xfrm>
                    <a:prstGeom prst="rect">
                      <a:avLst/>
                    </a:prstGeom>
                    <a:noFill/>
                    <a:ln>
                      <a:noFill/>
                    </a:ln>
                  </pic:spPr>
                </pic:pic>
              </a:graphicData>
            </a:graphic>
          </wp:inline>
        </w:drawing>
      </w:r>
    </w:p>
    <w:p w14:paraId="66A7F459" w14:textId="77777777" w:rsidR="002E297E" w:rsidRPr="00241908" w:rsidRDefault="002E297E" w:rsidP="006644EE">
      <w:pPr>
        <w:pStyle w:val="Caption"/>
        <w:spacing w:after="120"/>
        <w:jc w:val="center"/>
        <w:rPr>
          <w:i w:val="0"/>
          <w:iCs w:val="0"/>
        </w:rPr>
      </w:pPr>
      <w:bookmarkStart w:id="151" w:name="_Ref3060799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11</w:t>
      </w:r>
      <w:r w:rsidR="00C13DFC" w:rsidRPr="00241908">
        <w:rPr>
          <w:i w:val="0"/>
          <w:iCs w:val="0"/>
          <w:noProof/>
        </w:rPr>
        <w:fldChar w:fldCharType="end"/>
      </w:r>
      <w:bookmarkEnd w:id="151"/>
      <w:r w:rsidRPr="00241908">
        <w:rPr>
          <w:i w:val="0"/>
          <w:iCs w:val="0"/>
        </w:rPr>
        <w:t>. Results from applying two versions of the IoD algorithm without and with realignment (left and right respectively) to a pattern formed by overlapping a square grid with a copy of the same grid rotated 45 degrees. The pattern is perturbed with random noise that increases in strength as a function of distance beyond the red circle, and the blue circle represents the neighborhood size.</w:t>
      </w:r>
    </w:p>
    <w:p w14:paraId="5455DAC4" w14:textId="77777777" w:rsidR="002E297E" w:rsidRPr="00241908" w:rsidRDefault="002E297E" w:rsidP="006644EE">
      <w:pPr>
        <w:pStyle w:val="Teaser"/>
        <w:keepNext/>
        <w:spacing w:after="120"/>
      </w:pPr>
      <w:r w:rsidRPr="00241908">
        <w:rPr>
          <w:noProof/>
        </w:rPr>
        <w:lastRenderedPageBreak/>
        <w:drawing>
          <wp:inline distT="0" distB="0" distL="0" distR="0" wp14:anchorId="585C6CA3" wp14:editId="6CC0A13F">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tretch>
                      <a:fillRect/>
                    </a:stretch>
                  </pic:blipFill>
                  <pic:spPr bwMode="auto">
                    <a:xfrm>
                      <a:off x="0" y="0"/>
                      <a:ext cx="5939155" cy="2969577"/>
                    </a:xfrm>
                    <a:prstGeom prst="rect">
                      <a:avLst/>
                    </a:prstGeom>
                    <a:noFill/>
                    <a:ln>
                      <a:noFill/>
                    </a:ln>
                  </pic:spPr>
                </pic:pic>
              </a:graphicData>
            </a:graphic>
          </wp:inline>
        </w:drawing>
      </w:r>
    </w:p>
    <w:p w14:paraId="7CB66246" w14:textId="714E7929" w:rsidR="002E297E" w:rsidRPr="00241908" w:rsidRDefault="002E297E" w:rsidP="006644EE">
      <w:pPr>
        <w:pStyle w:val="Caption"/>
        <w:spacing w:after="120"/>
        <w:jc w:val="center"/>
        <w:rPr>
          <w:i w:val="0"/>
          <w:iCs w:val="0"/>
        </w:rPr>
      </w:pPr>
      <w:bookmarkStart w:id="152" w:name="_Ref3060799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12</w:t>
      </w:r>
      <w:r w:rsidR="00C13DFC" w:rsidRPr="00241908">
        <w:rPr>
          <w:i w:val="0"/>
          <w:iCs w:val="0"/>
          <w:noProof/>
        </w:rPr>
        <w:fldChar w:fldCharType="end"/>
      </w:r>
      <w:bookmarkEnd w:id="152"/>
      <w:r w:rsidRPr="00241908">
        <w:rPr>
          <w:i w:val="0"/>
          <w:iCs w:val="0"/>
        </w:rPr>
        <w:t>. Results from applying two versions of the IoD algorithm without and with realignment (left and right respectively) to a pattern formed by overlapping a square grid with a copy of the same grid rotated 45 degrees and translated slightly. The pattern is perturbed with random noise that increases in strength as a function of distance beyond the red circle, and the blue circle represents the neighborhood size.</w:t>
      </w:r>
    </w:p>
    <w:p w14:paraId="6A8B021E" w14:textId="77777777" w:rsidR="004F0733" w:rsidRPr="00241908" w:rsidRDefault="004F0733" w:rsidP="006644EE">
      <w:pPr>
        <w:spacing w:after="120"/>
      </w:pPr>
    </w:p>
    <w:p w14:paraId="7BE505CC" w14:textId="77777777" w:rsidR="002E297E" w:rsidRPr="00241908" w:rsidRDefault="002E297E" w:rsidP="006644EE">
      <w:pPr>
        <w:pStyle w:val="Teaser"/>
        <w:keepNext/>
        <w:spacing w:after="120"/>
        <w:jc w:val="center"/>
      </w:pPr>
      <w:r w:rsidRPr="00241908">
        <w:rPr>
          <w:noProof/>
        </w:rPr>
        <w:drawing>
          <wp:inline distT="0" distB="0" distL="0" distR="0" wp14:anchorId="34F6EDA4" wp14:editId="00077AE2">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stretch>
                      <a:fillRect/>
                    </a:stretch>
                  </pic:blipFill>
                  <pic:spPr bwMode="auto">
                    <a:xfrm>
                      <a:off x="0" y="0"/>
                      <a:ext cx="5939155" cy="2969577"/>
                    </a:xfrm>
                    <a:prstGeom prst="rect">
                      <a:avLst/>
                    </a:prstGeom>
                    <a:noFill/>
                    <a:ln>
                      <a:noFill/>
                    </a:ln>
                  </pic:spPr>
                </pic:pic>
              </a:graphicData>
            </a:graphic>
          </wp:inline>
        </w:drawing>
      </w:r>
    </w:p>
    <w:p w14:paraId="1C1C5261" w14:textId="77777777" w:rsidR="002E297E" w:rsidRPr="00241908" w:rsidRDefault="002E297E" w:rsidP="006644EE">
      <w:pPr>
        <w:pStyle w:val="Caption"/>
        <w:spacing w:after="120"/>
        <w:jc w:val="center"/>
        <w:rPr>
          <w:i w:val="0"/>
          <w:iCs w:val="0"/>
        </w:rPr>
      </w:pPr>
      <w:bookmarkStart w:id="153" w:name="_Ref3060815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13</w:t>
      </w:r>
      <w:r w:rsidR="00C13DFC" w:rsidRPr="00241908">
        <w:rPr>
          <w:i w:val="0"/>
          <w:iCs w:val="0"/>
          <w:noProof/>
        </w:rPr>
        <w:fldChar w:fldCharType="end"/>
      </w:r>
      <w:bookmarkEnd w:id="153"/>
      <w:r w:rsidRPr="00241908">
        <w:rPr>
          <w:i w:val="0"/>
          <w:iCs w:val="0"/>
        </w:rPr>
        <w:t>. Results from applying two versions of the IoD algorithm without and with realignment (left and right respectively) to a pattern that consists of a repeating wallpaper group. The pattern is perturbed with random noise that increases in strength as a function of distance beyond the red circle, and the blue circle represents the neighborhood size.</w:t>
      </w:r>
    </w:p>
    <w:p w14:paraId="0591230A"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A01DC76" wp14:editId="747362B9">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stretch>
                      <a:fillRect/>
                    </a:stretch>
                  </pic:blipFill>
                  <pic:spPr bwMode="auto">
                    <a:xfrm>
                      <a:off x="0" y="0"/>
                      <a:ext cx="5939155" cy="2969577"/>
                    </a:xfrm>
                    <a:prstGeom prst="rect">
                      <a:avLst/>
                    </a:prstGeom>
                    <a:noFill/>
                    <a:ln>
                      <a:noFill/>
                    </a:ln>
                  </pic:spPr>
                </pic:pic>
              </a:graphicData>
            </a:graphic>
          </wp:inline>
        </w:drawing>
      </w:r>
    </w:p>
    <w:p w14:paraId="2BF9FB45" w14:textId="754985F8" w:rsidR="002E297E" w:rsidRPr="00241908" w:rsidRDefault="002E297E" w:rsidP="006644EE">
      <w:pPr>
        <w:pStyle w:val="Caption"/>
        <w:spacing w:after="120"/>
        <w:jc w:val="center"/>
        <w:rPr>
          <w:i w:val="0"/>
          <w:iCs w:val="0"/>
        </w:rPr>
      </w:pPr>
      <w:bookmarkStart w:id="154" w:name="_Ref30443709"/>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14</w:t>
      </w:r>
      <w:r w:rsidR="00C13DFC" w:rsidRPr="00241908">
        <w:rPr>
          <w:i w:val="0"/>
          <w:iCs w:val="0"/>
          <w:noProof/>
        </w:rPr>
        <w:fldChar w:fldCharType="end"/>
      </w:r>
      <w:bookmarkEnd w:id="154"/>
      <w:r w:rsidRPr="00241908">
        <w:rPr>
          <w:i w:val="0"/>
          <w:iCs w:val="0"/>
        </w:rPr>
        <w:t>. Results from applying two versions of the IoD algorithm without and with realignment (left and right respectively) to a pattern that consists of a repeating wallpaper group that is continuously rotated. The pattern is perturbed with random noise that increases in strength as a function of distance beyond the red circle, and the blue circle represents the neighborhood size.</w:t>
      </w:r>
    </w:p>
    <w:p w14:paraId="20A5833E" w14:textId="77777777" w:rsidR="004F0733" w:rsidRPr="00241908" w:rsidRDefault="004F0733" w:rsidP="006644EE">
      <w:pPr>
        <w:spacing w:after="120"/>
      </w:pPr>
    </w:p>
    <w:p w14:paraId="3029483B" w14:textId="77777777" w:rsidR="002E297E" w:rsidRPr="00241908" w:rsidRDefault="002E297E" w:rsidP="006644EE">
      <w:pPr>
        <w:pStyle w:val="Teaser"/>
        <w:keepNext/>
        <w:spacing w:after="120"/>
        <w:jc w:val="center"/>
      </w:pPr>
      <w:r w:rsidRPr="00241908">
        <w:rPr>
          <w:noProof/>
        </w:rPr>
        <w:drawing>
          <wp:inline distT="0" distB="0" distL="0" distR="0" wp14:anchorId="099F421B" wp14:editId="3DB7B2B1">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stretch>
                      <a:fillRect/>
                    </a:stretch>
                  </pic:blipFill>
                  <pic:spPr bwMode="auto">
                    <a:xfrm>
                      <a:off x="0" y="0"/>
                      <a:ext cx="5939155" cy="2969577"/>
                    </a:xfrm>
                    <a:prstGeom prst="rect">
                      <a:avLst/>
                    </a:prstGeom>
                    <a:noFill/>
                    <a:ln>
                      <a:noFill/>
                    </a:ln>
                  </pic:spPr>
                </pic:pic>
              </a:graphicData>
            </a:graphic>
          </wp:inline>
        </w:drawing>
      </w:r>
    </w:p>
    <w:p w14:paraId="3AC4C1D2" w14:textId="77777777" w:rsidR="002E297E" w:rsidRPr="00241908" w:rsidRDefault="002E297E" w:rsidP="006644EE">
      <w:pPr>
        <w:pStyle w:val="Caption"/>
        <w:spacing w:after="120"/>
        <w:jc w:val="center"/>
        <w:rPr>
          <w:i w:val="0"/>
          <w:iCs w:val="0"/>
        </w:rPr>
      </w:pPr>
      <w:bookmarkStart w:id="155" w:name="_Ref3035315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15</w:t>
      </w:r>
      <w:r w:rsidR="00C13DFC" w:rsidRPr="00241908">
        <w:rPr>
          <w:i w:val="0"/>
          <w:iCs w:val="0"/>
          <w:noProof/>
        </w:rPr>
        <w:fldChar w:fldCharType="end"/>
      </w:r>
      <w:bookmarkEnd w:id="155"/>
      <w:r w:rsidRPr="00241908">
        <w:rPr>
          <w:i w:val="0"/>
          <w:iCs w:val="0"/>
        </w:rPr>
        <w:t>. Results from applying two versions of the IoD algorithm without and with realignment (left and right respectively) to a rectangular grid that has been modified by two sinusoidal signals with different directionality. The pattern is perturbed with random noise that increases in strength as a function of distance beyond the red circle, and the blue circle represents the neighborhood size.</w:t>
      </w:r>
    </w:p>
    <w:p w14:paraId="294C6C95" w14:textId="77777777" w:rsidR="002E297E" w:rsidRPr="00241908" w:rsidRDefault="002E297E" w:rsidP="006644EE">
      <w:pPr>
        <w:keepNext/>
        <w:spacing w:after="120"/>
        <w:jc w:val="center"/>
      </w:pPr>
      <w:r w:rsidRPr="00241908">
        <w:rPr>
          <w:noProof/>
        </w:rPr>
        <w:lastRenderedPageBreak/>
        <w:drawing>
          <wp:inline distT="0" distB="0" distL="0" distR="0" wp14:anchorId="4B4F0292" wp14:editId="312285D0">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stretch>
                      <a:fillRect/>
                    </a:stretch>
                  </pic:blipFill>
                  <pic:spPr bwMode="auto">
                    <a:xfrm>
                      <a:off x="0" y="0"/>
                      <a:ext cx="6028391" cy="2397809"/>
                    </a:xfrm>
                    <a:prstGeom prst="rect">
                      <a:avLst/>
                    </a:prstGeom>
                    <a:noFill/>
                    <a:ln>
                      <a:noFill/>
                    </a:ln>
                  </pic:spPr>
                </pic:pic>
              </a:graphicData>
            </a:graphic>
          </wp:inline>
        </w:drawing>
      </w:r>
    </w:p>
    <w:p w14:paraId="73EE5B0E" w14:textId="02C43921" w:rsidR="002E297E" w:rsidRPr="00241908" w:rsidRDefault="002E297E" w:rsidP="006644EE">
      <w:pPr>
        <w:pStyle w:val="Caption"/>
        <w:spacing w:after="120"/>
        <w:jc w:val="center"/>
        <w:rPr>
          <w:i w:val="0"/>
          <w:iCs w:val="0"/>
        </w:rPr>
      </w:pPr>
      <w:bookmarkStart w:id="156" w:name="_Ref30356519"/>
      <w:bookmarkStart w:id="157"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16</w:t>
      </w:r>
      <w:r w:rsidR="00C13DFC" w:rsidRPr="00241908">
        <w:rPr>
          <w:i w:val="0"/>
          <w:iCs w:val="0"/>
          <w:noProof/>
        </w:rPr>
        <w:fldChar w:fldCharType="end"/>
      </w:r>
      <w:bookmarkEnd w:id="156"/>
      <w:r w:rsidRPr="00241908">
        <w:rPr>
          <w:i w:val="0"/>
          <w:iCs w:val="0"/>
        </w:rPr>
        <w:t>. Results from applying the IoD to trees extracted from a DHM of Rowell’s Apple House, an orchard near Crab Orchard, TN. Each point represents a tree crown. Axis units are in meters.</w:t>
      </w:r>
      <w:bookmarkEnd w:id="157"/>
      <w:r w:rsidRPr="00241908">
        <w:rPr>
          <w:i w:val="0"/>
          <w:iCs w:val="0"/>
        </w:rPr>
        <w:t xml:space="preserve"> Trees with an IoD value above the threshold are classified as “disordered”, interpreted to be non-orchard trees. Trees with an IoD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4D34E9D3">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tretch>
                      <a:fillRect/>
                    </a:stretch>
                  </pic:blipFill>
                  <pic:spPr bwMode="auto">
                    <a:xfrm>
                      <a:off x="0" y="0"/>
                      <a:ext cx="5943600" cy="3864713"/>
                    </a:xfrm>
                    <a:prstGeom prst="rect">
                      <a:avLst/>
                    </a:prstGeom>
                    <a:noFill/>
                    <a:ln>
                      <a:noFill/>
                    </a:ln>
                  </pic:spPr>
                </pic:pic>
              </a:graphicData>
            </a:graphic>
          </wp:inline>
        </w:drawing>
      </w:r>
    </w:p>
    <w:p w14:paraId="0F8D886E" w14:textId="77777777" w:rsidR="002E297E" w:rsidRPr="00241908" w:rsidRDefault="002E297E" w:rsidP="006644EE">
      <w:pPr>
        <w:pStyle w:val="Caption"/>
        <w:spacing w:after="120"/>
        <w:jc w:val="center"/>
        <w:rPr>
          <w:i w:val="0"/>
          <w:iCs w:val="0"/>
        </w:rPr>
      </w:pPr>
      <w:bookmarkStart w:id="158"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17</w:t>
      </w:r>
      <w:r w:rsidR="00C13DFC" w:rsidRPr="00241908">
        <w:rPr>
          <w:i w:val="0"/>
          <w:iCs w:val="0"/>
          <w:noProof/>
        </w:rPr>
        <w:fldChar w:fldCharType="end"/>
      </w:r>
      <w:bookmarkEnd w:id="158"/>
      <w:r w:rsidRPr="00241908">
        <w:rPr>
          <w:i w:val="0"/>
          <w:iCs w:val="0"/>
        </w:rPr>
        <w:t xml:space="preserve">. Results from applying the IoD to trees extracted from a DHM of a mixed planted and natural forest stand near Mooresville, NC. Each point represents a tree crown. Axis units are in meters. Trees with an IoD value above the threshold are </w:t>
      </w:r>
      <w:r w:rsidRPr="00241908">
        <w:rPr>
          <w:i w:val="0"/>
          <w:iCs w:val="0"/>
        </w:rPr>
        <w:lastRenderedPageBreak/>
        <w:t>classified as “disordered”, interpreted to be naturally occurring trees. Trees with an IoD value below the threshold are classified as “ordered”, interpreted to be planted trees.</w:t>
      </w:r>
    </w:p>
    <w:p w14:paraId="43B794F7" w14:textId="77777777" w:rsidR="002E297E" w:rsidRPr="00241908" w:rsidRDefault="002E297E" w:rsidP="006644EE">
      <w:pPr>
        <w:keepNext/>
        <w:spacing w:after="120"/>
        <w:jc w:val="center"/>
      </w:pPr>
      <w:r w:rsidRPr="00241908">
        <w:rPr>
          <w:noProof/>
        </w:rPr>
        <w:drawing>
          <wp:inline distT="0" distB="0" distL="0" distR="0" wp14:anchorId="01FB19D3" wp14:editId="68703EF3">
            <wp:extent cx="5692872" cy="6888496"/>
            <wp:effectExtent l="19050" t="19050" r="22225"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stretch>
                      <a:fillRect/>
                    </a:stretch>
                  </pic:blipFill>
                  <pic:spPr bwMode="auto">
                    <a:xfrm>
                      <a:off x="0" y="0"/>
                      <a:ext cx="5692872" cy="6888496"/>
                    </a:xfrm>
                    <a:prstGeom prst="rect">
                      <a:avLst/>
                    </a:prstGeom>
                    <a:noFill/>
                    <a:ln>
                      <a:solidFill>
                        <a:schemeClr val="tx1"/>
                      </a:solidFill>
                    </a:ln>
                  </pic:spPr>
                </pic:pic>
              </a:graphicData>
            </a:graphic>
          </wp:inline>
        </w:drawing>
      </w:r>
    </w:p>
    <w:p w14:paraId="74DA99A0" w14:textId="77777777" w:rsidR="002E297E" w:rsidRPr="00241908" w:rsidRDefault="002E297E" w:rsidP="006644EE">
      <w:pPr>
        <w:pStyle w:val="Caption"/>
        <w:spacing w:after="120"/>
        <w:jc w:val="center"/>
        <w:rPr>
          <w:i w:val="0"/>
          <w:iCs w:val="0"/>
        </w:rPr>
      </w:pPr>
      <w:bookmarkStart w:id="159" w:name="_Ref314918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18</w:t>
      </w:r>
      <w:r w:rsidR="00C13DFC" w:rsidRPr="00241908">
        <w:rPr>
          <w:i w:val="0"/>
          <w:iCs w:val="0"/>
          <w:noProof/>
        </w:rPr>
        <w:fldChar w:fldCharType="end"/>
      </w:r>
      <w:bookmarkEnd w:id="159"/>
      <w:r w:rsidRPr="00241908">
        <w:rPr>
          <w:i w:val="0"/>
          <w:iCs w:val="0"/>
        </w:rPr>
        <w:t>. A map of building types in the Lockeland Springs neighborhood in Nashville, TN.</w:t>
      </w:r>
    </w:p>
    <w:p w14:paraId="01447D6C" w14:textId="77777777" w:rsidR="002E297E" w:rsidRPr="00241908" w:rsidRDefault="002E297E" w:rsidP="006644EE">
      <w:pPr>
        <w:keepNext/>
        <w:spacing w:after="120"/>
        <w:jc w:val="center"/>
      </w:pPr>
      <w:r w:rsidRPr="00241908">
        <w:rPr>
          <w:noProof/>
        </w:rPr>
        <w:lastRenderedPageBreak/>
        <w:drawing>
          <wp:inline distT="0" distB="0" distL="0" distR="0" wp14:anchorId="244C762A" wp14:editId="245DFC21">
            <wp:extent cx="5602912"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stretch>
                      <a:fillRect/>
                    </a:stretch>
                  </pic:blipFill>
                  <pic:spPr bwMode="auto">
                    <a:xfrm>
                      <a:off x="0" y="0"/>
                      <a:ext cx="5602912" cy="2883852"/>
                    </a:xfrm>
                    <a:prstGeom prst="rect">
                      <a:avLst/>
                    </a:prstGeom>
                    <a:noFill/>
                    <a:ln>
                      <a:noFill/>
                    </a:ln>
                  </pic:spPr>
                </pic:pic>
              </a:graphicData>
            </a:graphic>
          </wp:inline>
        </w:drawing>
      </w:r>
    </w:p>
    <w:p w14:paraId="3B8C5A19" w14:textId="77777777" w:rsidR="002E297E" w:rsidRPr="00241908" w:rsidRDefault="002E297E" w:rsidP="006644EE">
      <w:pPr>
        <w:pStyle w:val="Caption"/>
        <w:spacing w:after="120"/>
        <w:jc w:val="center"/>
        <w:rPr>
          <w:i w:val="0"/>
          <w:iCs w:val="0"/>
        </w:rPr>
      </w:pPr>
      <w:bookmarkStart w:id="160"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19</w:t>
      </w:r>
      <w:r w:rsidR="00C13DFC" w:rsidRPr="00241908">
        <w:rPr>
          <w:i w:val="0"/>
          <w:iCs w:val="0"/>
          <w:noProof/>
        </w:rPr>
        <w:fldChar w:fldCharType="end"/>
      </w:r>
      <w:bookmarkEnd w:id="160"/>
      <w:r w:rsidRPr="00241908">
        <w:rPr>
          <w:i w:val="0"/>
          <w:iCs w:val="0"/>
        </w:rPr>
        <w:t>. Building centroids for the Lockeland Springs neighborhood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2693DF6" w14:textId="77777777" w:rsidR="002E297E" w:rsidRPr="00241908" w:rsidRDefault="002E297E" w:rsidP="006644EE">
      <w:pPr>
        <w:spacing w:after="120"/>
      </w:pPr>
      <w:r w:rsidRPr="00241908">
        <w:br w:type="page"/>
      </w:r>
    </w:p>
    <w:p w14:paraId="0F60A216" w14:textId="77777777" w:rsidR="002E297E" w:rsidRPr="00241908" w:rsidRDefault="002E297E" w:rsidP="006644EE">
      <w:pPr>
        <w:spacing w:after="120"/>
      </w:pPr>
    </w:p>
    <w:p w14:paraId="17CB2D4B" w14:textId="0D21B681" w:rsidR="00707D55" w:rsidRPr="00241908" w:rsidRDefault="00707D55" w:rsidP="006644EE">
      <w:pPr>
        <w:pStyle w:val="Heading1"/>
        <w:spacing w:after="120"/>
      </w:pPr>
      <w:r w:rsidRPr="00241908">
        <w:t>Acknowledgements</w:t>
      </w:r>
    </w:p>
    <w:p w14:paraId="61632344" w14:textId="1E8A1EEB" w:rsidR="00707D55" w:rsidRPr="00241908" w:rsidRDefault="00707D55" w:rsidP="006644EE">
      <w:pPr>
        <w:pStyle w:val="Heading1"/>
        <w:spacing w:after="120"/>
      </w:pPr>
      <w:r w:rsidRPr="00241908">
        <w:t>Funding</w:t>
      </w:r>
    </w:p>
    <w:sdt>
      <w:sdtPr>
        <w:rPr>
          <w:rFonts w:ascii="Times New Roman" w:eastAsia="Calibri" w:hAnsi="Times New Roman" w:cs="Times New Roman"/>
          <w:color w:val="auto"/>
          <w:sz w:val="20"/>
          <w:szCs w:val="20"/>
        </w:rPr>
        <w:id w:val="-215361022"/>
        <w:docPartObj>
          <w:docPartGallery w:val="Bibliographies"/>
          <w:docPartUnique/>
        </w:docPartObj>
      </w:sdtPr>
      <w:sdtContent>
        <w:p w14:paraId="2430E9D8" w14:textId="315CA181" w:rsidR="00707D55" w:rsidRPr="00241908" w:rsidRDefault="00707D55" w:rsidP="006644EE">
          <w:pPr>
            <w:pStyle w:val="Heading1"/>
            <w:spacing w:after="120"/>
          </w:pPr>
          <w:r w:rsidRPr="00241908">
            <w:t>References</w:t>
          </w:r>
        </w:p>
        <w:sdt>
          <w:sdtPr>
            <w:id w:val="-573587230"/>
            <w:bibliography/>
          </w:sdtPr>
          <w:sdtContent>
            <w:p w14:paraId="4DED6BF4" w14:textId="77777777" w:rsidR="000D0D77" w:rsidRDefault="00707D55" w:rsidP="006644EE">
              <w:pPr>
                <w:spacing w:after="120"/>
                <w:rPr>
                  <w:noProof/>
                </w:rPr>
              </w:pPr>
              <w:r w:rsidRPr="00241908">
                <w:fldChar w:fldCharType="begin"/>
              </w:r>
              <w:r w:rsidRPr="00241908">
                <w:instrText xml:space="preserve"> BIBLIOGRAPHY </w:instrText>
              </w:r>
              <w:r w:rsidRPr="0024190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0D0D77" w14:paraId="3613B4AE" w14:textId="77777777">
                <w:trPr>
                  <w:divId w:val="481505662"/>
                  <w:tblCellSpacing w:w="15" w:type="dxa"/>
                </w:trPr>
                <w:tc>
                  <w:tcPr>
                    <w:tcW w:w="50" w:type="pct"/>
                    <w:hideMark/>
                  </w:tcPr>
                  <w:p w14:paraId="4630291B" w14:textId="23B766BF" w:rsidR="000D0D77" w:rsidRDefault="000D0D77">
                    <w:pPr>
                      <w:pStyle w:val="Bibliography"/>
                      <w:rPr>
                        <w:noProof/>
                        <w:sz w:val="24"/>
                        <w:szCs w:val="24"/>
                      </w:rPr>
                    </w:pPr>
                    <w:r>
                      <w:rPr>
                        <w:noProof/>
                      </w:rPr>
                      <w:t xml:space="preserve">[1] </w:t>
                    </w:r>
                  </w:p>
                </w:tc>
                <w:tc>
                  <w:tcPr>
                    <w:tcW w:w="0" w:type="auto"/>
                    <w:hideMark/>
                  </w:tcPr>
                  <w:p w14:paraId="40A5DCC8" w14:textId="77777777" w:rsidR="000D0D77" w:rsidRDefault="000D0D77">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0D0D77" w14:paraId="18032185" w14:textId="77777777">
                <w:trPr>
                  <w:divId w:val="481505662"/>
                  <w:tblCellSpacing w:w="15" w:type="dxa"/>
                </w:trPr>
                <w:tc>
                  <w:tcPr>
                    <w:tcW w:w="50" w:type="pct"/>
                    <w:hideMark/>
                  </w:tcPr>
                  <w:p w14:paraId="2D0750C0" w14:textId="77777777" w:rsidR="000D0D77" w:rsidRDefault="000D0D77">
                    <w:pPr>
                      <w:pStyle w:val="Bibliography"/>
                      <w:rPr>
                        <w:noProof/>
                      </w:rPr>
                    </w:pPr>
                    <w:r>
                      <w:rPr>
                        <w:noProof/>
                      </w:rPr>
                      <w:t xml:space="preserve">[2] </w:t>
                    </w:r>
                  </w:p>
                </w:tc>
                <w:tc>
                  <w:tcPr>
                    <w:tcW w:w="0" w:type="auto"/>
                    <w:hideMark/>
                  </w:tcPr>
                  <w:p w14:paraId="0CB1B1EA" w14:textId="77777777" w:rsidR="000D0D77" w:rsidRDefault="000D0D77">
                    <w:pPr>
                      <w:pStyle w:val="Bibliography"/>
                      <w:rPr>
                        <w:noProof/>
                      </w:rPr>
                    </w:pPr>
                    <w:r>
                      <w:rPr>
                        <w:noProof/>
                      </w:rPr>
                      <w:t xml:space="preserve">S. Lou, C. Wang, X. Li, H. Zeng, D. Li, S. Xia and P. Wang, "Fusion of Airborne Discrete-Return LiDAR and Hyperspectral Data for Land Cover Classification," </w:t>
                    </w:r>
                    <w:r>
                      <w:rPr>
                        <w:i/>
                        <w:iCs/>
                        <w:noProof/>
                      </w:rPr>
                      <w:t xml:space="preserve">Remote Sensing, </w:t>
                    </w:r>
                    <w:r>
                      <w:rPr>
                        <w:noProof/>
                      </w:rPr>
                      <w:t xml:space="preserve">vol. 8, no. 1, 2016. </w:t>
                    </w:r>
                  </w:p>
                </w:tc>
              </w:tr>
              <w:tr w:rsidR="000D0D77" w14:paraId="2EE47E6A" w14:textId="77777777">
                <w:trPr>
                  <w:divId w:val="481505662"/>
                  <w:tblCellSpacing w:w="15" w:type="dxa"/>
                </w:trPr>
                <w:tc>
                  <w:tcPr>
                    <w:tcW w:w="50" w:type="pct"/>
                    <w:hideMark/>
                  </w:tcPr>
                  <w:p w14:paraId="4B29B80B" w14:textId="77777777" w:rsidR="000D0D77" w:rsidRDefault="000D0D77">
                    <w:pPr>
                      <w:pStyle w:val="Bibliography"/>
                      <w:rPr>
                        <w:noProof/>
                      </w:rPr>
                    </w:pPr>
                    <w:r>
                      <w:rPr>
                        <w:noProof/>
                      </w:rPr>
                      <w:t xml:space="preserve">[3] </w:t>
                    </w:r>
                  </w:p>
                </w:tc>
                <w:tc>
                  <w:tcPr>
                    <w:tcW w:w="0" w:type="auto"/>
                    <w:hideMark/>
                  </w:tcPr>
                  <w:p w14:paraId="1A8657D6" w14:textId="77777777" w:rsidR="000D0D77" w:rsidRDefault="000D0D77">
                    <w:pPr>
                      <w:pStyle w:val="Bibliography"/>
                      <w:rPr>
                        <w:noProof/>
                      </w:rPr>
                    </w:pPr>
                    <w:r>
                      <w:rPr>
                        <w:noProof/>
                      </w:rPr>
                      <w:t xml:space="preserve">D. Phiri and J. Morgenroth, "Developments in Landsat Land Cover Classification Methods: A Review," </w:t>
                    </w:r>
                    <w:r>
                      <w:rPr>
                        <w:i/>
                        <w:iCs/>
                        <w:noProof/>
                      </w:rPr>
                      <w:t xml:space="preserve">Remote Sensing, </w:t>
                    </w:r>
                    <w:r>
                      <w:rPr>
                        <w:noProof/>
                      </w:rPr>
                      <w:t xml:space="preserve">vol. 9, no. 9, 2017. </w:t>
                    </w:r>
                  </w:p>
                </w:tc>
              </w:tr>
              <w:tr w:rsidR="000D0D77" w14:paraId="4B191E69" w14:textId="77777777">
                <w:trPr>
                  <w:divId w:val="481505662"/>
                  <w:tblCellSpacing w:w="15" w:type="dxa"/>
                </w:trPr>
                <w:tc>
                  <w:tcPr>
                    <w:tcW w:w="50" w:type="pct"/>
                    <w:hideMark/>
                  </w:tcPr>
                  <w:p w14:paraId="0ED281E7" w14:textId="77777777" w:rsidR="000D0D77" w:rsidRDefault="000D0D77">
                    <w:pPr>
                      <w:pStyle w:val="Bibliography"/>
                      <w:rPr>
                        <w:noProof/>
                      </w:rPr>
                    </w:pPr>
                    <w:r>
                      <w:rPr>
                        <w:noProof/>
                      </w:rPr>
                      <w:t xml:space="preserve">[4] </w:t>
                    </w:r>
                  </w:p>
                </w:tc>
                <w:tc>
                  <w:tcPr>
                    <w:tcW w:w="0" w:type="auto"/>
                    <w:hideMark/>
                  </w:tcPr>
                  <w:p w14:paraId="3CCE22C8" w14:textId="77777777" w:rsidR="000D0D77" w:rsidRDefault="000D0D77">
                    <w:pPr>
                      <w:pStyle w:val="Bibliography"/>
                      <w:rPr>
                        <w:noProof/>
                      </w:rPr>
                    </w:pPr>
                    <w:r>
                      <w:rPr>
                        <w:noProof/>
                      </w:rPr>
                      <w:t xml:space="preserve">R. M. Haralick, K. Shanmugam and I. Dinstein, "Textural Features for Image Classification," </w:t>
                    </w:r>
                    <w:r>
                      <w:rPr>
                        <w:i/>
                        <w:iCs/>
                        <w:noProof/>
                      </w:rPr>
                      <w:t xml:space="preserve">IEEE Transactions on Systems, Man, and Cybernetics, </w:t>
                    </w:r>
                    <w:r>
                      <w:rPr>
                        <w:noProof/>
                      </w:rPr>
                      <w:t xml:space="preserve">Vols. SMC-3, no. 6, pp. 610 - 621, 1973. </w:t>
                    </w:r>
                  </w:p>
                </w:tc>
              </w:tr>
              <w:tr w:rsidR="000D0D77" w14:paraId="2D106BF6" w14:textId="77777777">
                <w:trPr>
                  <w:divId w:val="481505662"/>
                  <w:tblCellSpacing w:w="15" w:type="dxa"/>
                </w:trPr>
                <w:tc>
                  <w:tcPr>
                    <w:tcW w:w="50" w:type="pct"/>
                    <w:hideMark/>
                  </w:tcPr>
                  <w:p w14:paraId="1DB06E20" w14:textId="77777777" w:rsidR="000D0D77" w:rsidRDefault="000D0D77">
                    <w:pPr>
                      <w:pStyle w:val="Bibliography"/>
                      <w:rPr>
                        <w:noProof/>
                      </w:rPr>
                    </w:pPr>
                    <w:r>
                      <w:rPr>
                        <w:noProof/>
                      </w:rPr>
                      <w:t xml:space="preserve">[5] </w:t>
                    </w:r>
                  </w:p>
                </w:tc>
                <w:tc>
                  <w:tcPr>
                    <w:tcW w:w="0" w:type="auto"/>
                    <w:hideMark/>
                  </w:tcPr>
                  <w:p w14:paraId="147D7C26" w14:textId="77777777" w:rsidR="000D0D77" w:rsidRDefault="000D0D77">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0D0D77" w14:paraId="642D739C" w14:textId="77777777">
                <w:trPr>
                  <w:divId w:val="481505662"/>
                  <w:tblCellSpacing w:w="15" w:type="dxa"/>
                </w:trPr>
                <w:tc>
                  <w:tcPr>
                    <w:tcW w:w="50" w:type="pct"/>
                    <w:hideMark/>
                  </w:tcPr>
                  <w:p w14:paraId="6A0A9202" w14:textId="77777777" w:rsidR="000D0D77" w:rsidRDefault="000D0D77">
                    <w:pPr>
                      <w:pStyle w:val="Bibliography"/>
                      <w:rPr>
                        <w:noProof/>
                      </w:rPr>
                    </w:pPr>
                    <w:r>
                      <w:rPr>
                        <w:noProof/>
                      </w:rPr>
                      <w:t xml:space="preserve">[6] </w:t>
                    </w:r>
                  </w:p>
                </w:tc>
                <w:tc>
                  <w:tcPr>
                    <w:tcW w:w="0" w:type="auto"/>
                    <w:hideMark/>
                  </w:tcPr>
                  <w:p w14:paraId="3290482B" w14:textId="77777777" w:rsidR="000D0D77" w:rsidRDefault="000D0D77">
                    <w:pPr>
                      <w:pStyle w:val="Bibliography"/>
                      <w:rPr>
                        <w:noProof/>
                      </w:rPr>
                    </w:pPr>
                    <w:r>
                      <w:rPr>
                        <w:noProof/>
                      </w:rPr>
                      <w:t xml:space="preserve">P. H. Swain and J. C. T. Stephen B. Vardman, "Contextual classification of multispectral image data," </w:t>
                    </w:r>
                    <w:r>
                      <w:rPr>
                        <w:i/>
                        <w:iCs/>
                        <w:noProof/>
                      </w:rPr>
                      <w:t xml:space="preserve">Pattern Recognition, </w:t>
                    </w:r>
                    <w:r>
                      <w:rPr>
                        <w:noProof/>
                      </w:rPr>
                      <w:t xml:space="preserve">vol. 13, no. 6, pp. 429-441, 1981. </w:t>
                    </w:r>
                  </w:p>
                </w:tc>
              </w:tr>
              <w:tr w:rsidR="000D0D77" w14:paraId="061F4D50" w14:textId="77777777">
                <w:trPr>
                  <w:divId w:val="481505662"/>
                  <w:tblCellSpacing w:w="15" w:type="dxa"/>
                </w:trPr>
                <w:tc>
                  <w:tcPr>
                    <w:tcW w:w="50" w:type="pct"/>
                    <w:hideMark/>
                  </w:tcPr>
                  <w:p w14:paraId="3EB90748" w14:textId="77777777" w:rsidR="000D0D77" w:rsidRDefault="000D0D77">
                    <w:pPr>
                      <w:pStyle w:val="Bibliography"/>
                      <w:rPr>
                        <w:noProof/>
                      </w:rPr>
                    </w:pPr>
                    <w:r>
                      <w:rPr>
                        <w:noProof/>
                      </w:rPr>
                      <w:t xml:space="preserve">[7] </w:t>
                    </w:r>
                  </w:p>
                </w:tc>
                <w:tc>
                  <w:tcPr>
                    <w:tcW w:w="0" w:type="auto"/>
                    <w:hideMark/>
                  </w:tcPr>
                  <w:p w14:paraId="5B59264D" w14:textId="77777777" w:rsidR="000D0D77" w:rsidRDefault="000D0D77">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0D0D77" w14:paraId="5C8AAF14" w14:textId="77777777">
                <w:trPr>
                  <w:divId w:val="481505662"/>
                  <w:tblCellSpacing w:w="15" w:type="dxa"/>
                </w:trPr>
                <w:tc>
                  <w:tcPr>
                    <w:tcW w:w="50" w:type="pct"/>
                    <w:hideMark/>
                  </w:tcPr>
                  <w:p w14:paraId="79E5BAC5" w14:textId="77777777" w:rsidR="000D0D77" w:rsidRDefault="000D0D77">
                    <w:pPr>
                      <w:pStyle w:val="Bibliography"/>
                      <w:rPr>
                        <w:noProof/>
                      </w:rPr>
                    </w:pPr>
                    <w:r>
                      <w:rPr>
                        <w:noProof/>
                      </w:rPr>
                      <w:t xml:space="preserve">[8] </w:t>
                    </w:r>
                  </w:p>
                </w:tc>
                <w:tc>
                  <w:tcPr>
                    <w:tcW w:w="0" w:type="auto"/>
                    <w:hideMark/>
                  </w:tcPr>
                  <w:p w14:paraId="7D3B070E" w14:textId="77777777" w:rsidR="000D0D77" w:rsidRDefault="000D0D77">
                    <w:pPr>
                      <w:pStyle w:val="Bibliography"/>
                      <w:rPr>
                        <w:noProof/>
                      </w:rPr>
                    </w:pPr>
                    <w:r>
                      <w:rPr>
                        <w:noProof/>
                      </w:rPr>
                      <w:t xml:space="preserve">R. Trias-Sanz, "Texture Orientation and Period Estimator for Discriminating Between Forests, Orchards, Vineyards, and Tilled Fields," </w:t>
                    </w:r>
                    <w:r>
                      <w:rPr>
                        <w:i/>
                        <w:iCs/>
                        <w:noProof/>
                      </w:rPr>
                      <w:t xml:space="preserve">IEEE Transactions on Geoscience and Remote Sensing, </w:t>
                    </w:r>
                    <w:r>
                      <w:rPr>
                        <w:noProof/>
                      </w:rPr>
                      <w:t xml:space="preserve">vol. 44, no. 1020, 2006. </w:t>
                    </w:r>
                  </w:p>
                </w:tc>
              </w:tr>
              <w:tr w:rsidR="000D0D77" w14:paraId="1F6DC823" w14:textId="77777777">
                <w:trPr>
                  <w:divId w:val="481505662"/>
                  <w:tblCellSpacing w:w="15" w:type="dxa"/>
                </w:trPr>
                <w:tc>
                  <w:tcPr>
                    <w:tcW w:w="50" w:type="pct"/>
                    <w:hideMark/>
                  </w:tcPr>
                  <w:p w14:paraId="4F6B6A02" w14:textId="77777777" w:rsidR="000D0D77" w:rsidRDefault="000D0D77">
                    <w:pPr>
                      <w:pStyle w:val="Bibliography"/>
                      <w:rPr>
                        <w:noProof/>
                      </w:rPr>
                    </w:pPr>
                    <w:r>
                      <w:rPr>
                        <w:noProof/>
                      </w:rPr>
                      <w:t xml:space="preserve">[9] </w:t>
                    </w:r>
                  </w:p>
                </w:tc>
                <w:tc>
                  <w:tcPr>
                    <w:tcW w:w="0" w:type="auto"/>
                    <w:hideMark/>
                  </w:tcPr>
                  <w:p w14:paraId="66CE9D19" w14:textId="77777777" w:rsidR="000D0D77" w:rsidRDefault="000D0D77">
                    <w:pPr>
                      <w:pStyle w:val="Bibliography"/>
                      <w:rPr>
                        <w:noProof/>
                      </w:rPr>
                    </w:pPr>
                    <w:r>
                      <w:rPr>
                        <w:noProof/>
                      </w:rPr>
                      <w:t xml:space="preserve">T. K. Remmel and F. Csillag, "When are two landscape pattern indices significantly different?," </w:t>
                    </w:r>
                    <w:r>
                      <w:rPr>
                        <w:i/>
                        <w:iCs/>
                        <w:noProof/>
                      </w:rPr>
                      <w:t xml:space="preserve">Journal of Geographical Systems, </w:t>
                    </w:r>
                    <w:r>
                      <w:rPr>
                        <w:noProof/>
                      </w:rPr>
                      <w:t xml:space="preserve">vol. 5, pp. 331-351, 2003. </w:t>
                    </w:r>
                  </w:p>
                </w:tc>
              </w:tr>
              <w:tr w:rsidR="000D0D77" w14:paraId="315D8C9F" w14:textId="77777777">
                <w:trPr>
                  <w:divId w:val="481505662"/>
                  <w:tblCellSpacing w:w="15" w:type="dxa"/>
                </w:trPr>
                <w:tc>
                  <w:tcPr>
                    <w:tcW w:w="50" w:type="pct"/>
                    <w:hideMark/>
                  </w:tcPr>
                  <w:p w14:paraId="51A3AA73" w14:textId="77777777" w:rsidR="000D0D77" w:rsidRDefault="000D0D77">
                    <w:pPr>
                      <w:pStyle w:val="Bibliography"/>
                      <w:rPr>
                        <w:noProof/>
                      </w:rPr>
                    </w:pPr>
                    <w:r>
                      <w:rPr>
                        <w:noProof/>
                      </w:rPr>
                      <w:t xml:space="preserve">[10] </w:t>
                    </w:r>
                  </w:p>
                </w:tc>
                <w:tc>
                  <w:tcPr>
                    <w:tcW w:w="0" w:type="auto"/>
                    <w:hideMark/>
                  </w:tcPr>
                  <w:p w14:paraId="0ECEDF6A" w14:textId="77777777" w:rsidR="000D0D77" w:rsidRDefault="000D0D77">
                    <w:pPr>
                      <w:pStyle w:val="Bibliography"/>
                      <w:rPr>
                        <w:noProof/>
                      </w:rPr>
                    </w:pPr>
                    <w:r>
                      <w:rPr>
                        <w:noProof/>
                      </w:rPr>
                      <w:t xml:space="preserve">S. Aksoy, I. Z. Yalniz and K. Tasdemir, "Automatic Detection and Segmentation of Orchards Using Very High Resolution Imagery," </w:t>
                    </w:r>
                    <w:r>
                      <w:rPr>
                        <w:i/>
                        <w:iCs/>
                        <w:noProof/>
                      </w:rPr>
                      <w:t xml:space="preserve">IEEE Transactions on Geoscience and Remote Sensing, </w:t>
                    </w:r>
                    <w:r>
                      <w:rPr>
                        <w:noProof/>
                      </w:rPr>
                      <w:t xml:space="preserve">vol. 50, no. 8, pp. 3117-3131, 2012. </w:t>
                    </w:r>
                  </w:p>
                </w:tc>
              </w:tr>
              <w:tr w:rsidR="000D0D77" w14:paraId="340A6711" w14:textId="77777777">
                <w:trPr>
                  <w:divId w:val="481505662"/>
                  <w:tblCellSpacing w:w="15" w:type="dxa"/>
                </w:trPr>
                <w:tc>
                  <w:tcPr>
                    <w:tcW w:w="50" w:type="pct"/>
                    <w:hideMark/>
                  </w:tcPr>
                  <w:p w14:paraId="6CE8828E" w14:textId="77777777" w:rsidR="000D0D77" w:rsidRDefault="000D0D77">
                    <w:pPr>
                      <w:pStyle w:val="Bibliography"/>
                      <w:rPr>
                        <w:noProof/>
                      </w:rPr>
                    </w:pPr>
                    <w:r>
                      <w:rPr>
                        <w:noProof/>
                      </w:rPr>
                      <w:t xml:space="preserve">[11] </w:t>
                    </w:r>
                  </w:p>
                </w:tc>
                <w:tc>
                  <w:tcPr>
                    <w:tcW w:w="0" w:type="auto"/>
                    <w:hideMark/>
                  </w:tcPr>
                  <w:p w14:paraId="2EE576C6" w14:textId="77777777" w:rsidR="000D0D77" w:rsidRDefault="000D0D77">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0D0D77" w14:paraId="00CFDF60" w14:textId="77777777">
                <w:trPr>
                  <w:divId w:val="481505662"/>
                  <w:tblCellSpacing w:w="15" w:type="dxa"/>
                </w:trPr>
                <w:tc>
                  <w:tcPr>
                    <w:tcW w:w="50" w:type="pct"/>
                    <w:hideMark/>
                  </w:tcPr>
                  <w:p w14:paraId="0E20C88D" w14:textId="77777777" w:rsidR="000D0D77" w:rsidRDefault="000D0D77">
                    <w:pPr>
                      <w:pStyle w:val="Bibliography"/>
                      <w:rPr>
                        <w:noProof/>
                      </w:rPr>
                    </w:pPr>
                    <w:r>
                      <w:rPr>
                        <w:noProof/>
                      </w:rPr>
                      <w:lastRenderedPageBreak/>
                      <w:t xml:space="preserve">[12] </w:t>
                    </w:r>
                  </w:p>
                </w:tc>
                <w:tc>
                  <w:tcPr>
                    <w:tcW w:w="0" w:type="auto"/>
                    <w:hideMark/>
                  </w:tcPr>
                  <w:p w14:paraId="1ABA86BE" w14:textId="77777777" w:rsidR="000D0D77" w:rsidRDefault="000D0D77">
                    <w:pPr>
                      <w:pStyle w:val="Bibliography"/>
                      <w:rPr>
                        <w:noProof/>
                      </w:rPr>
                    </w:pPr>
                    <w:r>
                      <w:rPr>
                        <w:noProof/>
                      </w:rPr>
                      <w:t xml:space="preserve">M. Antuono, B. Bouscasse, A. Colagrossi and S. Marrone, "A measure of spatial disorder in particle methods," </w:t>
                    </w:r>
                    <w:r>
                      <w:rPr>
                        <w:i/>
                        <w:iCs/>
                        <w:noProof/>
                      </w:rPr>
                      <w:t xml:space="preserve">Computer Physics Communications, </w:t>
                    </w:r>
                    <w:r>
                      <w:rPr>
                        <w:noProof/>
                      </w:rPr>
                      <w:t xml:space="preserve">vol. 185, no. 10, 2014. </w:t>
                    </w:r>
                  </w:p>
                </w:tc>
              </w:tr>
              <w:tr w:rsidR="000D0D77" w14:paraId="2AD0E8BF" w14:textId="77777777">
                <w:trPr>
                  <w:divId w:val="481505662"/>
                  <w:tblCellSpacing w:w="15" w:type="dxa"/>
                </w:trPr>
                <w:tc>
                  <w:tcPr>
                    <w:tcW w:w="50" w:type="pct"/>
                    <w:hideMark/>
                  </w:tcPr>
                  <w:p w14:paraId="41B909C4" w14:textId="77777777" w:rsidR="000D0D77" w:rsidRDefault="000D0D77">
                    <w:pPr>
                      <w:pStyle w:val="Bibliography"/>
                      <w:rPr>
                        <w:noProof/>
                      </w:rPr>
                    </w:pPr>
                    <w:r>
                      <w:rPr>
                        <w:noProof/>
                      </w:rPr>
                      <w:t xml:space="preserve">[13] </w:t>
                    </w:r>
                  </w:p>
                </w:tc>
                <w:tc>
                  <w:tcPr>
                    <w:tcW w:w="0" w:type="auto"/>
                    <w:hideMark/>
                  </w:tcPr>
                  <w:p w14:paraId="72B87E44" w14:textId="77777777" w:rsidR="000D0D77" w:rsidRDefault="000D0D77">
                    <w:pPr>
                      <w:pStyle w:val="Bibliography"/>
                      <w:rPr>
                        <w:noProof/>
                      </w:rPr>
                    </w:pPr>
                    <w:r>
                      <w:rPr>
                        <w:noProof/>
                      </w:rPr>
                      <w:t xml:space="preserve">G. v. Rossum, </w:t>
                    </w:r>
                    <w:r>
                      <w:rPr>
                        <w:i/>
                        <w:iCs/>
                        <w:noProof/>
                      </w:rPr>
                      <w:t xml:space="preserve">Technical Report CS-R9526, Python tutorial, </w:t>
                    </w:r>
                    <w:r>
                      <w:rPr>
                        <w:noProof/>
                      </w:rPr>
                      <w:t xml:space="preserve">Amsterdam: Centrum voor Wiskunde en Informatica (CWI), 1995. </w:t>
                    </w:r>
                  </w:p>
                </w:tc>
              </w:tr>
              <w:tr w:rsidR="000D0D77" w14:paraId="3B94EB97" w14:textId="77777777">
                <w:trPr>
                  <w:divId w:val="481505662"/>
                  <w:tblCellSpacing w:w="15" w:type="dxa"/>
                </w:trPr>
                <w:tc>
                  <w:tcPr>
                    <w:tcW w:w="50" w:type="pct"/>
                    <w:hideMark/>
                  </w:tcPr>
                  <w:p w14:paraId="2B7DAC8C" w14:textId="77777777" w:rsidR="000D0D77" w:rsidRDefault="000D0D77">
                    <w:pPr>
                      <w:pStyle w:val="Bibliography"/>
                      <w:rPr>
                        <w:noProof/>
                      </w:rPr>
                    </w:pPr>
                    <w:r>
                      <w:rPr>
                        <w:noProof/>
                      </w:rPr>
                      <w:t xml:space="preserve">[14] </w:t>
                    </w:r>
                  </w:p>
                </w:tc>
                <w:tc>
                  <w:tcPr>
                    <w:tcW w:w="0" w:type="auto"/>
                    <w:hideMark/>
                  </w:tcPr>
                  <w:p w14:paraId="0F514370" w14:textId="77777777" w:rsidR="000D0D77" w:rsidRDefault="000D0D77">
                    <w:pPr>
                      <w:pStyle w:val="Bibliography"/>
                      <w:rPr>
                        <w:noProof/>
                      </w:rPr>
                    </w:pPr>
                    <w:r>
                      <w:rPr>
                        <w:noProof/>
                      </w:rPr>
                      <w:t xml:space="preserve">P. Virtanen, R. Gommers, T. E. Oliphant and M. Haberland, "SciPy 1.0: fundamental algorithms for scientific computing in Python," </w:t>
                    </w:r>
                    <w:r>
                      <w:rPr>
                        <w:i/>
                        <w:iCs/>
                        <w:noProof/>
                      </w:rPr>
                      <w:t xml:space="preserve">Nature Methods, </w:t>
                    </w:r>
                    <w:r>
                      <w:rPr>
                        <w:noProof/>
                      </w:rPr>
                      <w:t xml:space="preserve">2020. </w:t>
                    </w:r>
                  </w:p>
                </w:tc>
              </w:tr>
              <w:tr w:rsidR="000D0D77" w14:paraId="7BDA4D85" w14:textId="77777777">
                <w:trPr>
                  <w:divId w:val="481505662"/>
                  <w:tblCellSpacing w:w="15" w:type="dxa"/>
                </w:trPr>
                <w:tc>
                  <w:tcPr>
                    <w:tcW w:w="50" w:type="pct"/>
                    <w:hideMark/>
                  </w:tcPr>
                  <w:p w14:paraId="5B1ED9C5" w14:textId="77777777" w:rsidR="000D0D77" w:rsidRDefault="000D0D77">
                    <w:pPr>
                      <w:pStyle w:val="Bibliography"/>
                      <w:rPr>
                        <w:noProof/>
                      </w:rPr>
                    </w:pPr>
                    <w:r>
                      <w:rPr>
                        <w:noProof/>
                      </w:rPr>
                      <w:t xml:space="preserve">[15] </w:t>
                    </w:r>
                  </w:p>
                </w:tc>
                <w:tc>
                  <w:tcPr>
                    <w:tcW w:w="0" w:type="auto"/>
                    <w:hideMark/>
                  </w:tcPr>
                  <w:p w14:paraId="49953335" w14:textId="77777777" w:rsidR="000D0D77" w:rsidRDefault="000D0D77">
                    <w:pPr>
                      <w:pStyle w:val="Bibliography"/>
                      <w:rPr>
                        <w:noProof/>
                      </w:rPr>
                    </w:pPr>
                    <w:r>
                      <w:rPr>
                        <w:noProof/>
                      </w:rPr>
                      <w:t xml:space="preserve">T. E. Oliphant, A guide to NumPy, Trelgol Publishing, 2006. </w:t>
                    </w:r>
                  </w:p>
                </w:tc>
              </w:tr>
              <w:tr w:rsidR="000D0D77" w14:paraId="522F5992" w14:textId="77777777">
                <w:trPr>
                  <w:divId w:val="481505662"/>
                  <w:tblCellSpacing w:w="15" w:type="dxa"/>
                </w:trPr>
                <w:tc>
                  <w:tcPr>
                    <w:tcW w:w="50" w:type="pct"/>
                    <w:hideMark/>
                  </w:tcPr>
                  <w:p w14:paraId="00DCDC49" w14:textId="77777777" w:rsidR="000D0D77" w:rsidRDefault="000D0D77">
                    <w:pPr>
                      <w:pStyle w:val="Bibliography"/>
                      <w:rPr>
                        <w:noProof/>
                      </w:rPr>
                    </w:pPr>
                    <w:r>
                      <w:rPr>
                        <w:noProof/>
                      </w:rPr>
                      <w:t xml:space="preserve">[16] </w:t>
                    </w:r>
                  </w:p>
                </w:tc>
                <w:tc>
                  <w:tcPr>
                    <w:tcW w:w="0" w:type="auto"/>
                    <w:hideMark/>
                  </w:tcPr>
                  <w:p w14:paraId="33FB7E77" w14:textId="77777777" w:rsidR="000D0D77" w:rsidRDefault="000D0D77">
                    <w:pPr>
                      <w:pStyle w:val="Bibliography"/>
                      <w:rPr>
                        <w:noProof/>
                      </w:rPr>
                    </w:pPr>
                    <w:r>
                      <w:rPr>
                        <w:noProof/>
                      </w:rPr>
                      <w:t xml:space="preserve">H. W. Kuhn, "The Hungarian method for the assignment problem," </w:t>
                    </w:r>
                    <w:r>
                      <w:rPr>
                        <w:i/>
                        <w:iCs/>
                        <w:noProof/>
                      </w:rPr>
                      <w:t xml:space="preserve">Naval Research Logistics Quarterly, </w:t>
                    </w:r>
                    <w:r>
                      <w:rPr>
                        <w:noProof/>
                      </w:rPr>
                      <w:t xml:space="preserve">pp. 83-97, 1955. </w:t>
                    </w:r>
                  </w:p>
                </w:tc>
              </w:tr>
              <w:tr w:rsidR="000D0D77" w14:paraId="3F3988D7" w14:textId="77777777">
                <w:trPr>
                  <w:divId w:val="481505662"/>
                  <w:tblCellSpacing w:w="15" w:type="dxa"/>
                </w:trPr>
                <w:tc>
                  <w:tcPr>
                    <w:tcW w:w="50" w:type="pct"/>
                    <w:hideMark/>
                  </w:tcPr>
                  <w:p w14:paraId="7D8C202C" w14:textId="77777777" w:rsidR="000D0D77" w:rsidRDefault="000D0D77">
                    <w:pPr>
                      <w:pStyle w:val="Bibliography"/>
                      <w:rPr>
                        <w:noProof/>
                      </w:rPr>
                    </w:pPr>
                    <w:r>
                      <w:rPr>
                        <w:noProof/>
                      </w:rPr>
                      <w:t xml:space="preserve">[17] </w:t>
                    </w:r>
                  </w:p>
                </w:tc>
                <w:tc>
                  <w:tcPr>
                    <w:tcW w:w="0" w:type="auto"/>
                    <w:hideMark/>
                  </w:tcPr>
                  <w:p w14:paraId="03BB3053" w14:textId="77777777" w:rsidR="000D0D77" w:rsidRDefault="000D0D77">
                    <w:pPr>
                      <w:pStyle w:val="Bibliography"/>
                      <w:rPr>
                        <w:noProof/>
                      </w:rPr>
                    </w:pPr>
                    <w:r>
                      <w:rPr>
                        <w:noProof/>
                      </w:rPr>
                      <w:t xml:space="preserve">P. Besl and N. McKay, "A Method for Registration of 3-D Shapes," </w:t>
                    </w:r>
                    <w:r>
                      <w:rPr>
                        <w:i/>
                        <w:iCs/>
                        <w:noProof/>
                      </w:rPr>
                      <w:t xml:space="preserve">IEEE Transactions on Pattern Analysis and Machine Intelligence, </w:t>
                    </w:r>
                    <w:r>
                      <w:rPr>
                        <w:noProof/>
                      </w:rPr>
                      <w:t xml:space="preserve">vol. 14, no. 2, p. 239–256, 1992. </w:t>
                    </w:r>
                  </w:p>
                </w:tc>
              </w:tr>
              <w:tr w:rsidR="000D0D77" w14:paraId="6C68C88B" w14:textId="77777777">
                <w:trPr>
                  <w:divId w:val="481505662"/>
                  <w:tblCellSpacing w:w="15" w:type="dxa"/>
                </w:trPr>
                <w:tc>
                  <w:tcPr>
                    <w:tcW w:w="50" w:type="pct"/>
                    <w:hideMark/>
                  </w:tcPr>
                  <w:p w14:paraId="1D436BC9" w14:textId="77777777" w:rsidR="000D0D77" w:rsidRDefault="000D0D77">
                    <w:pPr>
                      <w:pStyle w:val="Bibliography"/>
                      <w:rPr>
                        <w:noProof/>
                      </w:rPr>
                    </w:pPr>
                    <w:r>
                      <w:rPr>
                        <w:noProof/>
                      </w:rPr>
                      <w:t xml:space="preserve">[18] </w:t>
                    </w:r>
                  </w:p>
                </w:tc>
                <w:tc>
                  <w:tcPr>
                    <w:tcW w:w="0" w:type="auto"/>
                    <w:hideMark/>
                  </w:tcPr>
                  <w:p w14:paraId="3E8AC307" w14:textId="77777777" w:rsidR="000D0D77" w:rsidRDefault="000D0D77">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r w:rsidR="000D0D77" w14:paraId="63610C98" w14:textId="77777777">
                <w:trPr>
                  <w:divId w:val="481505662"/>
                  <w:tblCellSpacing w:w="15" w:type="dxa"/>
                </w:trPr>
                <w:tc>
                  <w:tcPr>
                    <w:tcW w:w="50" w:type="pct"/>
                    <w:hideMark/>
                  </w:tcPr>
                  <w:p w14:paraId="0AE27702" w14:textId="77777777" w:rsidR="000D0D77" w:rsidRDefault="000D0D77">
                    <w:pPr>
                      <w:pStyle w:val="Bibliography"/>
                      <w:rPr>
                        <w:noProof/>
                      </w:rPr>
                    </w:pPr>
                    <w:r>
                      <w:rPr>
                        <w:noProof/>
                      </w:rPr>
                      <w:t xml:space="preserve">[19] </w:t>
                    </w:r>
                  </w:p>
                </w:tc>
                <w:tc>
                  <w:tcPr>
                    <w:tcW w:w="0" w:type="auto"/>
                    <w:hideMark/>
                  </w:tcPr>
                  <w:p w14:paraId="2CFC3A9B" w14:textId="77777777" w:rsidR="000D0D77" w:rsidRDefault="000D0D77">
                    <w:pPr>
                      <w:pStyle w:val="Bibliography"/>
                      <w:rPr>
                        <w:noProof/>
                      </w:rPr>
                    </w:pPr>
                    <w:r>
                      <w:rPr>
                        <w:noProof/>
                      </w:rPr>
                      <w:t xml:space="preserve">M. Isenburg, </w:t>
                    </w:r>
                    <w:r>
                      <w:rPr>
                        <w:i/>
                        <w:iCs/>
                        <w:noProof/>
                      </w:rPr>
                      <w:t xml:space="preserve">LAStools - Efficient Tools for LiDAR Processing, </w:t>
                    </w:r>
                    <w:r>
                      <w:rPr>
                        <w:noProof/>
                      </w:rPr>
                      <w:t xml:space="preserve">rapidlasso GmbH, 2019. </w:t>
                    </w:r>
                  </w:p>
                </w:tc>
              </w:tr>
              <w:tr w:rsidR="000D0D77" w14:paraId="018BD534" w14:textId="77777777">
                <w:trPr>
                  <w:divId w:val="481505662"/>
                  <w:tblCellSpacing w:w="15" w:type="dxa"/>
                </w:trPr>
                <w:tc>
                  <w:tcPr>
                    <w:tcW w:w="50" w:type="pct"/>
                    <w:hideMark/>
                  </w:tcPr>
                  <w:p w14:paraId="1D2D1D94" w14:textId="77777777" w:rsidR="000D0D77" w:rsidRDefault="000D0D77">
                    <w:pPr>
                      <w:pStyle w:val="Bibliography"/>
                      <w:rPr>
                        <w:noProof/>
                      </w:rPr>
                    </w:pPr>
                    <w:r>
                      <w:rPr>
                        <w:noProof/>
                      </w:rPr>
                      <w:t xml:space="preserve">[20] </w:t>
                    </w:r>
                  </w:p>
                </w:tc>
                <w:tc>
                  <w:tcPr>
                    <w:tcW w:w="0" w:type="auto"/>
                    <w:hideMark/>
                  </w:tcPr>
                  <w:p w14:paraId="66D481FE" w14:textId="77777777" w:rsidR="000D0D77" w:rsidRDefault="000D0D77">
                    <w:pPr>
                      <w:pStyle w:val="Bibliography"/>
                      <w:rPr>
                        <w:noProof/>
                      </w:rPr>
                    </w:pPr>
                    <w:r>
                      <w:rPr>
                        <w:noProof/>
                      </w:rPr>
                      <w:t xml:space="preserve">Z. Zhen, L. J. Quackenbush and L. Zhang, "Trends in Automatic Individual Tree Crown Detection and Delineation—Evolution of LiDAR Data," </w:t>
                    </w:r>
                    <w:r>
                      <w:rPr>
                        <w:i/>
                        <w:iCs/>
                        <w:noProof/>
                      </w:rPr>
                      <w:t xml:space="preserve">Remote Sensing, </w:t>
                    </w:r>
                    <w:r>
                      <w:rPr>
                        <w:noProof/>
                      </w:rPr>
                      <w:t xml:space="preserve">vol. 8, no. 4, p. 333, 2016. </w:t>
                    </w:r>
                  </w:p>
                </w:tc>
              </w:tr>
              <w:tr w:rsidR="000D0D77" w14:paraId="7668B8E6" w14:textId="77777777">
                <w:trPr>
                  <w:divId w:val="481505662"/>
                  <w:tblCellSpacing w:w="15" w:type="dxa"/>
                </w:trPr>
                <w:tc>
                  <w:tcPr>
                    <w:tcW w:w="50" w:type="pct"/>
                    <w:hideMark/>
                  </w:tcPr>
                  <w:p w14:paraId="6C7EDCE4" w14:textId="77777777" w:rsidR="000D0D77" w:rsidRDefault="000D0D77">
                    <w:pPr>
                      <w:pStyle w:val="Bibliography"/>
                      <w:rPr>
                        <w:noProof/>
                      </w:rPr>
                    </w:pPr>
                    <w:r>
                      <w:rPr>
                        <w:noProof/>
                      </w:rPr>
                      <w:t xml:space="preserve">[21] </w:t>
                    </w:r>
                  </w:p>
                </w:tc>
                <w:tc>
                  <w:tcPr>
                    <w:tcW w:w="0" w:type="auto"/>
                    <w:hideMark/>
                  </w:tcPr>
                  <w:p w14:paraId="59ED0F17" w14:textId="77777777" w:rsidR="000D0D77" w:rsidRDefault="000D0D77">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0D0D77" w14:paraId="54C97649" w14:textId="77777777">
                <w:trPr>
                  <w:divId w:val="481505662"/>
                  <w:tblCellSpacing w:w="15" w:type="dxa"/>
                </w:trPr>
                <w:tc>
                  <w:tcPr>
                    <w:tcW w:w="50" w:type="pct"/>
                    <w:hideMark/>
                  </w:tcPr>
                  <w:p w14:paraId="2A8A3DB3" w14:textId="77777777" w:rsidR="000D0D77" w:rsidRDefault="000D0D77">
                    <w:pPr>
                      <w:pStyle w:val="Bibliography"/>
                      <w:rPr>
                        <w:noProof/>
                      </w:rPr>
                    </w:pPr>
                    <w:r>
                      <w:rPr>
                        <w:noProof/>
                      </w:rPr>
                      <w:t xml:space="preserve">[22] </w:t>
                    </w:r>
                  </w:p>
                </w:tc>
                <w:tc>
                  <w:tcPr>
                    <w:tcW w:w="0" w:type="auto"/>
                    <w:hideMark/>
                  </w:tcPr>
                  <w:p w14:paraId="146DD678" w14:textId="77777777" w:rsidR="000D0D77" w:rsidRDefault="000D0D77">
                    <w:pPr>
                      <w:pStyle w:val="Bibliography"/>
                      <w:rPr>
                        <w:noProof/>
                      </w:rPr>
                    </w:pPr>
                    <w:r>
                      <w:rPr>
                        <w:noProof/>
                      </w:rPr>
                      <w:t xml:space="preserve">M. M. Khan, R. Al-Yahyai and F. Al-Said, The Lime: Botany, Production and Uses, CABI, 2017. </w:t>
                    </w:r>
                  </w:p>
                </w:tc>
              </w:tr>
              <w:tr w:rsidR="000D0D77" w14:paraId="2ED2F5E5" w14:textId="77777777">
                <w:trPr>
                  <w:divId w:val="481505662"/>
                  <w:tblCellSpacing w:w="15" w:type="dxa"/>
                </w:trPr>
                <w:tc>
                  <w:tcPr>
                    <w:tcW w:w="50" w:type="pct"/>
                    <w:hideMark/>
                  </w:tcPr>
                  <w:p w14:paraId="4FCBAD4E" w14:textId="77777777" w:rsidR="000D0D77" w:rsidRDefault="000D0D77">
                    <w:pPr>
                      <w:pStyle w:val="Bibliography"/>
                      <w:rPr>
                        <w:noProof/>
                      </w:rPr>
                    </w:pPr>
                    <w:r>
                      <w:rPr>
                        <w:noProof/>
                      </w:rPr>
                      <w:t xml:space="preserve">[23] </w:t>
                    </w:r>
                  </w:p>
                </w:tc>
                <w:tc>
                  <w:tcPr>
                    <w:tcW w:w="0" w:type="auto"/>
                    <w:hideMark/>
                  </w:tcPr>
                  <w:p w14:paraId="53C45A8F" w14:textId="77777777" w:rsidR="000D0D77" w:rsidRDefault="000D0D77">
                    <w:pPr>
                      <w:pStyle w:val="Bibliography"/>
                      <w:rPr>
                        <w:noProof/>
                      </w:rPr>
                    </w:pPr>
                    <w:r>
                      <w:rPr>
                        <w:noProof/>
                      </w:rPr>
                      <w:t xml:space="preserve">L. Nilsson and J. Gil, The Mathematics of Urban Morphology, Springer, 2019. </w:t>
                    </w:r>
                  </w:p>
                </w:tc>
              </w:tr>
              <w:tr w:rsidR="000D0D77" w14:paraId="416FA214" w14:textId="77777777">
                <w:trPr>
                  <w:divId w:val="481505662"/>
                  <w:tblCellSpacing w:w="15" w:type="dxa"/>
                </w:trPr>
                <w:tc>
                  <w:tcPr>
                    <w:tcW w:w="50" w:type="pct"/>
                    <w:hideMark/>
                  </w:tcPr>
                  <w:p w14:paraId="6E3012C7" w14:textId="77777777" w:rsidR="000D0D77" w:rsidRDefault="000D0D77">
                    <w:pPr>
                      <w:pStyle w:val="Bibliography"/>
                      <w:rPr>
                        <w:noProof/>
                      </w:rPr>
                    </w:pPr>
                    <w:r>
                      <w:rPr>
                        <w:noProof/>
                      </w:rPr>
                      <w:t xml:space="preserve">[24] </w:t>
                    </w:r>
                  </w:p>
                </w:tc>
                <w:tc>
                  <w:tcPr>
                    <w:tcW w:w="0" w:type="auto"/>
                    <w:hideMark/>
                  </w:tcPr>
                  <w:p w14:paraId="454D4C29" w14:textId="77777777" w:rsidR="000D0D77" w:rsidRDefault="000D0D77">
                    <w:pPr>
                      <w:pStyle w:val="Bibliography"/>
                      <w:rPr>
                        <w:noProof/>
                      </w:rPr>
                    </w:pPr>
                    <w:r>
                      <w:rPr>
                        <w:noProof/>
                      </w:rPr>
                      <w:t xml:space="preserve">G. Boeing, "Urban Spatial Order: Street Network Orientation, Configuration, and Entropy," </w:t>
                    </w:r>
                    <w:r>
                      <w:rPr>
                        <w:i/>
                        <w:iCs/>
                        <w:noProof/>
                      </w:rPr>
                      <w:t xml:space="preserve">Applied Network Science, </w:t>
                    </w:r>
                    <w:r>
                      <w:rPr>
                        <w:noProof/>
                      </w:rPr>
                      <w:t xml:space="preserve">2019. </w:t>
                    </w:r>
                  </w:p>
                </w:tc>
              </w:tr>
              <w:tr w:rsidR="000D0D77" w14:paraId="6A68D537" w14:textId="77777777">
                <w:trPr>
                  <w:divId w:val="481505662"/>
                  <w:tblCellSpacing w:w="15" w:type="dxa"/>
                </w:trPr>
                <w:tc>
                  <w:tcPr>
                    <w:tcW w:w="50" w:type="pct"/>
                    <w:hideMark/>
                  </w:tcPr>
                  <w:p w14:paraId="72A9A34B" w14:textId="77777777" w:rsidR="000D0D77" w:rsidRDefault="000D0D77">
                    <w:pPr>
                      <w:pStyle w:val="Bibliography"/>
                      <w:rPr>
                        <w:noProof/>
                      </w:rPr>
                    </w:pPr>
                    <w:r>
                      <w:rPr>
                        <w:noProof/>
                      </w:rPr>
                      <w:t xml:space="preserve">[25] </w:t>
                    </w:r>
                  </w:p>
                </w:tc>
                <w:tc>
                  <w:tcPr>
                    <w:tcW w:w="0" w:type="auto"/>
                    <w:hideMark/>
                  </w:tcPr>
                  <w:p w14:paraId="70EA5FC4" w14:textId="77777777" w:rsidR="000D0D77" w:rsidRDefault="000D0D77">
                    <w:pPr>
                      <w:pStyle w:val="Bibliography"/>
                      <w:rPr>
                        <w:noProof/>
                      </w:rPr>
                    </w:pPr>
                    <w:r>
                      <w:rPr>
                        <w:noProof/>
                      </w:rPr>
                      <w:t xml:space="preserve">J. Cohen, "A coefficient of agreement for nominal scales. Educational and Psychological Measurement," </w:t>
                    </w:r>
                    <w:r>
                      <w:rPr>
                        <w:i/>
                        <w:iCs/>
                        <w:noProof/>
                      </w:rPr>
                      <w:t xml:space="preserve">Educational and Psychological Measurement, </w:t>
                    </w:r>
                    <w:r>
                      <w:rPr>
                        <w:noProof/>
                      </w:rPr>
                      <w:t xml:space="preserve">vol. 20, no. 1, pp. 37-46, 1960. </w:t>
                    </w:r>
                  </w:p>
                </w:tc>
              </w:tr>
              <w:tr w:rsidR="000D0D77" w14:paraId="00A22DD7" w14:textId="77777777">
                <w:trPr>
                  <w:divId w:val="481505662"/>
                  <w:tblCellSpacing w:w="15" w:type="dxa"/>
                </w:trPr>
                <w:tc>
                  <w:tcPr>
                    <w:tcW w:w="50" w:type="pct"/>
                    <w:hideMark/>
                  </w:tcPr>
                  <w:p w14:paraId="52C8984A" w14:textId="77777777" w:rsidR="000D0D77" w:rsidRDefault="000D0D77">
                    <w:pPr>
                      <w:pStyle w:val="Bibliography"/>
                      <w:rPr>
                        <w:noProof/>
                      </w:rPr>
                    </w:pPr>
                    <w:r>
                      <w:rPr>
                        <w:noProof/>
                      </w:rPr>
                      <w:t xml:space="preserve">[26] </w:t>
                    </w:r>
                  </w:p>
                </w:tc>
                <w:tc>
                  <w:tcPr>
                    <w:tcW w:w="0" w:type="auto"/>
                    <w:hideMark/>
                  </w:tcPr>
                  <w:p w14:paraId="74872BA4" w14:textId="77777777" w:rsidR="000D0D77" w:rsidRDefault="000D0D77">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0D0D77" w14:paraId="6076417A" w14:textId="77777777">
                <w:trPr>
                  <w:divId w:val="481505662"/>
                  <w:tblCellSpacing w:w="15" w:type="dxa"/>
                </w:trPr>
                <w:tc>
                  <w:tcPr>
                    <w:tcW w:w="50" w:type="pct"/>
                    <w:hideMark/>
                  </w:tcPr>
                  <w:p w14:paraId="68C53CF0" w14:textId="77777777" w:rsidR="000D0D77" w:rsidRDefault="000D0D77">
                    <w:pPr>
                      <w:pStyle w:val="Bibliography"/>
                      <w:rPr>
                        <w:noProof/>
                      </w:rPr>
                    </w:pPr>
                    <w:r>
                      <w:rPr>
                        <w:noProof/>
                      </w:rPr>
                      <w:t xml:space="preserve">[27] </w:t>
                    </w:r>
                  </w:p>
                </w:tc>
                <w:tc>
                  <w:tcPr>
                    <w:tcW w:w="0" w:type="auto"/>
                    <w:hideMark/>
                  </w:tcPr>
                  <w:p w14:paraId="71BFA6FE" w14:textId="77777777" w:rsidR="000D0D77" w:rsidRDefault="000D0D77">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0D0D77" w14:paraId="4C7D2583" w14:textId="77777777">
                <w:trPr>
                  <w:divId w:val="481505662"/>
                  <w:tblCellSpacing w:w="15" w:type="dxa"/>
                </w:trPr>
                <w:tc>
                  <w:tcPr>
                    <w:tcW w:w="50" w:type="pct"/>
                    <w:hideMark/>
                  </w:tcPr>
                  <w:p w14:paraId="33BAD20B" w14:textId="77777777" w:rsidR="000D0D77" w:rsidRDefault="000D0D77">
                    <w:pPr>
                      <w:pStyle w:val="Bibliography"/>
                      <w:rPr>
                        <w:noProof/>
                      </w:rPr>
                    </w:pPr>
                    <w:r>
                      <w:rPr>
                        <w:noProof/>
                      </w:rPr>
                      <w:t xml:space="preserve">[28] </w:t>
                    </w:r>
                  </w:p>
                </w:tc>
                <w:tc>
                  <w:tcPr>
                    <w:tcW w:w="0" w:type="auto"/>
                    <w:hideMark/>
                  </w:tcPr>
                  <w:p w14:paraId="2118B8FA" w14:textId="77777777" w:rsidR="000D0D77" w:rsidRDefault="000D0D77">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0D0D77" w14:paraId="0128E677" w14:textId="77777777">
                <w:trPr>
                  <w:divId w:val="481505662"/>
                  <w:tblCellSpacing w:w="15" w:type="dxa"/>
                </w:trPr>
                <w:tc>
                  <w:tcPr>
                    <w:tcW w:w="50" w:type="pct"/>
                    <w:hideMark/>
                  </w:tcPr>
                  <w:p w14:paraId="7814F27F" w14:textId="77777777" w:rsidR="000D0D77" w:rsidRDefault="000D0D77">
                    <w:pPr>
                      <w:pStyle w:val="Bibliography"/>
                      <w:rPr>
                        <w:noProof/>
                      </w:rPr>
                    </w:pPr>
                    <w:r>
                      <w:rPr>
                        <w:noProof/>
                      </w:rPr>
                      <w:t xml:space="preserve">[29] </w:t>
                    </w:r>
                  </w:p>
                </w:tc>
                <w:tc>
                  <w:tcPr>
                    <w:tcW w:w="0" w:type="auto"/>
                    <w:hideMark/>
                  </w:tcPr>
                  <w:p w14:paraId="56A7DF28" w14:textId="77777777" w:rsidR="000D0D77" w:rsidRDefault="000D0D77">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0D0D77" w14:paraId="72C725F7" w14:textId="77777777">
                <w:trPr>
                  <w:divId w:val="481505662"/>
                  <w:tblCellSpacing w:w="15" w:type="dxa"/>
                </w:trPr>
                <w:tc>
                  <w:tcPr>
                    <w:tcW w:w="50" w:type="pct"/>
                    <w:hideMark/>
                  </w:tcPr>
                  <w:p w14:paraId="191E0A0C" w14:textId="77777777" w:rsidR="000D0D77" w:rsidRDefault="000D0D77">
                    <w:pPr>
                      <w:pStyle w:val="Bibliography"/>
                      <w:rPr>
                        <w:noProof/>
                      </w:rPr>
                    </w:pPr>
                    <w:r>
                      <w:rPr>
                        <w:noProof/>
                      </w:rPr>
                      <w:lastRenderedPageBreak/>
                      <w:t xml:space="preserve">[30] </w:t>
                    </w:r>
                  </w:p>
                </w:tc>
                <w:tc>
                  <w:tcPr>
                    <w:tcW w:w="0" w:type="auto"/>
                    <w:hideMark/>
                  </w:tcPr>
                  <w:p w14:paraId="30742549" w14:textId="77777777" w:rsidR="000D0D77" w:rsidRDefault="000D0D77">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0D0D77" w14:paraId="09AE2251" w14:textId="77777777">
                <w:trPr>
                  <w:divId w:val="481505662"/>
                  <w:tblCellSpacing w:w="15" w:type="dxa"/>
                </w:trPr>
                <w:tc>
                  <w:tcPr>
                    <w:tcW w:w="50" w:type="pct"/>
                    <w:hideMark/>
                  </w:tcPr>
                  <w:p w14:paraId="5D085F04" w14:textId="77777777" w:rsidR="000D0D77" w:rsidRDefault="000D0D77">
                    <w:pPr>
                      <w:pStyle w:val="Bibliography"/>
                      <w:rPr>
                        <w:noProof/>
                      </w:rPr>
                    </w:pPr>
                    <w:r>
                      <w:rPr>
                        <w:noProof/>
                      </w:rPr>
                      <w:t xml:space="preserve">[31] </w:t>
                    </w:r>
                  </w:p>
                </w:tc>
                <w:tc>
                  <w:tcPr>
                    <w:tcW w:w="0" w:type="auto"/>
                    <w:hideMark/>
                  </w:tcPr>
                  <w:p w14:paraId="2531FC70" w14:textId="77777777" w:rsidR="000D0D77" w:rsidRDefault="000D0D77">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0D0D77" w14:paraId="2E9B8B56" w14:textId="77777777">
                <w:trPr>
                  <w:divId w:val="481505662"/>
                  <w:tblCellSpacing w:w="15" w:type="dxa"/>
                </w:trPr>
                <w:tc>
                  <w:tcPr>
                    <w:tcW w:w="50" w:type="pct"/>
                    <w:hideMark/>
                  </w:tcPr>
                  <w:p w14:paraId="786737CB" w14:textId="77777777" w:rsidR="000D0D77" w:rsidRDefault="000D0D77">
                    <w:pPr>
                      <w:pStyle w:val="Bibliography"/>
                      <w:rPr>
                        <w:noProof/>
                      </w:rPr>
                    </w:pPr>
                    <w:r>
                      <w:rPr>
                        <w:noProof/>
                      </w:rPr>
                      <w:t xml:space="preserve">[32] </w:t>
                    </w:r>
                  </w:p>
                </w:tc>
                <w:tc>
                  <w:tcPr>
                    <w:tcW w:w="0" w:type="auto"/>
                    <w:hideMark/>
                  </w:tcPr>
                  <w:p w14:paraId="2AD453B2" w14:textId="77777777" w:rsidR="000D0D77" w:rsidRDefault="000D0D77">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0D0D77" w14:paraId="0C288AA9" w14:textId="77777777">
                <w:trPr>
                  <w:divId w:val="481505662"/>
                  <w:tblCellSpacing w:w="15" w:type="dxa"/>
                </w:trPr>
                <w:tc>
                  <w:tcPr>
                    <w:tcW w:w="50" w:type="pct"/>
                    <w:hideMark/>
                  </w:tcPr>
                  <w:p w14:paraId="203D3A83" w14:textId="77777777" w:rsidR="000D0D77" w:rsidRDefault="000D0D77">
                    <w:pPr>
                      <w:pStyle w:val="Bibliography"/>
                      <w:rPr>
                        <w:noProof/>
                      </w:rPr>
                    </w:pPr>
                    <w:r>
                      <w:rPr>
                        <w:noProof/>
                      </w:rPr>
                      <w:t xml:space="preserve">[33] </w:t>
                    </w:r>
                  </w:p>
                </w:tc>
                <w:tc>
                  <w:tcPr>
                    <w:tcW w:w="0" w:type="auto"/>
                    <w:hideMark/>
                  </w:tcPr>
                  <w:p w14:paraId="67FA6604" w14:textId="77777777" w:rsidR="000D0D77" w:rsidRDefault="000D0D77">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0D0D77" w14:paraId="690E8369" w14:textId="77777777">
                <w:trPr>
                  <w:divId w:val="481505662"/>
                  <w:tblCellSpacing w:w="15" w:type="dxa"/>
                </w:trPr>
                <w:tc>
                  <w:tcPr>
                    <w:tcW w:w="50" w:type="pct"/>
                    <w:hideMark/>
                  </w:tcPr>
                  <w:p w14:paraId="0A5C3BC1" w14:textId="77777777" w:rsidR="000D0D77" w:rsidRDefault="000D0D77">
                    <w:pPr>
                      <w:pStyle w:val="Bibliography"/>
                      <w:rPr>
                        <w:noProof/>
                      </w:rPr>
                    </w:pPr>
                    <w:r>
                      <w:rPr>
                        <w:noProof/>
                      </w:rPr>
                      <w:t xml:space="preserve">[34] </w:t>
                    </w:r>
                  </w:p>
                </w:tc>
                <w:tc>
                  <w:tcPr>
                    <w:tcW w:w="0" w:type="auto"/>
                    <w:hideMark/>
                  </w:tcPr>
                  <w:p w14:paraId="0F6D2419" w14:textId="77777777" w:rsidR="000D0D77" w:rsidRDefault="000D0D77">
                    <w:pPr>
                      <w:pStyle w:val="Bibliography"/>
                      <w:rPr>
                        <w:noProof/>
                      </w:rPr>
                    </w:pPr>
                    <w:r>
                      <w:rPr>
                        <w:noProof/>
                      </w:rPr>
                      <w:t xml:space="preserve">D. Lu and Q. Weng, "A survey of image classification methods and techniques for improving classification performance," </w:t>
                    </w:r>
                    <w:r>
                      <w:rPr>
                        <w:i/>
                        <w:iCs/>
                        <w:noProof/>
                      </w:rPr>
                      <w:t xml:space="preserve">International Journal of Remote Sensing, </w:t>
                    </w:r>
                    <w:r>
                      <w:rPr>
                        <w:noProof/>
                      </w:rPr>
                      <w:t xml:space="preserve">vol. 1, no. 4, pp. 823-870, 2007. </w:t>
                    </w:r>
                  </w:p>
                </w:tc>
              </w:tr>
            </w:tbl>
            <w:p w14:paraId="6CD4330D" w14:textId="77777777" w:rsidR="000D0D77" w:rsidRDefault="000D0D77">
              <w:pPr>
                <w:divId w:val="481505662"/>
                <w:rPr>
                  <w:rFonts w:eastAsia="Times New Roman"/>
                  <w:noProof/>
                </w:rPr>
              </w:pPr>
            </w:p>
            <w:p w14:paraId="31C76EE2" w14:textId="5BBC86BA" w:rsidR="00FD48F1" w:rsidRPr="00241908" w:rsidRDefault="00707D55" w:rsidP="006644EE">
              <w:pPr>
                <w:spacing w:after="120"/>
              </w:pPr>
              <w:r w:rsidRPr="00241908">
                <w:rPr>
                  <w:b/>
                  <w:bCs/>
                  <w:noProof/>
                </w:rPr>
                <w:fldChar w:fldCharType="end"/>
              </w:r>
            </w:p>
          </w:sdtContent>
        </w:sdt>
      </w:sdtContent>
    </w:sdt>
    <w:sectPr w:rsidR="00FD48F1" w:rsidRPr="00241908" w:rsidSect="00BD1AD3">
      <w:type w:val="continuous"/>
      <w:pgSz w:w="12240" w:h="15840" w:code="1"/>
      <w:pgMar w:top="1440" w:right="1440" w:bottom="1440" w:left="1440" w:header="432" w:footer="720" w:gutter="0"/>
      <w:lnNumType w:countBy="5" w:distance="72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1" w:author="Henrique G. Momm" w:date="2020-03-27T09:07:00Z" w:initials="HGM">
    <w:p w14:paraId="470F7B99" w14:textId="1B64E331" w:rsidR="00446BFE" w:rsidRDefault="00446BFE">
      <w:pPr>
        <w:pStyle w:val="CommentText"/>
      </w:pPr>
      <w:r>
        <w:rPr>
          <w:rStyle w:val="CommentReference"/>
        </w:rPr>
        <w:annotationRef/>
      </w:r>
      <w:r>
        <w:rPr>
          <w:noProof/>
        </w:rPr>
        <w:t>We need to define this.</w:t>
      </w:r>
    </w:p>
  </w:comment>
  <w:comment w:id="60" w:author="Henrique G. Momm" w:date="2020-03-27T08:51:00Z" w:initials="HGM">
    <w:p w14:paraId="5A555CFE" w14:textId="58EAC2BD" w:rsidR="00446BFE" w:rsidRDefault="00446BFE">
      <w:pPr>
        <w:pStyle w:val="CommentText"/>
      </w:pPr>
      <w:r>
        <w:rPr>
          <w:rStyle w:val="CommentReference"/>
        </w:rPr>
        <w:annotationRef/>
      </w:r>
      <w:r>
        <w:t xml:space="preserve">This sentence needs to be revisited. It needs to be stronger in differentiating what has been done and the gap in knowledge. </w:t>
      </w:r>
    </w:p>
  </w:comment>
  <w:comment w:id="63" w:author="Henrique G. Momm" w:date="2020-03-27T09:05:00Z" w:initials="HGM">
    <w:p w14:paraId="3A671EEC" w14:textId="1730FF42" w:rsidR="00446BFE" w:rsidRDefault="00446BFE">
      <w:pPr>
        <w:pStyle w:val="CommentText"/>
      </w:pPr>
      <w:r>
        <w:rPr>
          <w:rStyle w:val="CommentReference"/>
        </w:rPr>
        <w:annotationRef/>
      </w:r>
      <w:r>
        <w:rPr>
          <w:noProof/>
        </w:rPr>
        <w:t>This needs to be flushed out.</w:t>
      </w:r>
    </w:p>
  </w:comment>
  <w:comment w:id="95" w:author="Henrique G. Momm" w:date="2020-03-27T11:15:00Z" w:initials="HGM">
    <w:p w14:paraId="161DA079" w14:textId="1FE19DF8" w:rsidR="00446BFE" w:rsidRDefault="00446BFE">
      <w:pPr>
        <w:pStyle w:val="CommentText"/>
      </w:pPr>
      <w:r>
        <w:rPr>
          <w:rStyle w:val="CommentReference"/>
        </w:rPr>
        <w:annotationRef/>
      </w:r>
      <w:r>
        <w:rPr>
          <w:noProof/>
        </w:rPr>
        <w:t>Does it need to be within N1?</w:t>
      </w:r>
    </w:p>
  </w:comment>
  <w:comment w:id="108" w:author="Henrique G. Momm" w:date="2020-03-27T11:21:00Z" w:initials="HGM">
    <w:p w14:paraId="261F3623" w14:textId="3023E7DA" w:rsidR="00446BFE" w:rsidRDefault="00446BFE">
      <w:pPr>
        <w:pStyle w:val="CommentText"/>
      </w:pPr>
      <w:r>
        <w:rPr>
          <w:rStyle w:val="CommentReference"/>
        </w:rPr>
        <w:annotationRef/>
      </w:r>
      <w:r>
        <w:rPr>
          <w:noProof/>
        </w:rPr>
        <w:t>Not sure I follow it. This needs to be clarified. Is it only the intersection between the two neighborhoods? How are the points assigned to P1 or P2?</w:t>
      </w:r>
    </w:p>
  </w:comment>
  <w:comment w:id="109" w:author="Henrique G. Momm" w:date="2020-03-27T13:07:00Z" w:initials="HGM">
    <w:p w14:paraId="2A2979F3" w14:textId="59D5917A" w:rsidR="00446BFE" w:rsidRDefault="00446BFE">
      <w:pPr>
        <w:pStyle w:val="CommentText"/>
      </w:pPr>
      <w:r>
        <w:rPr>
          <w:rStyle w:val="CommentReference"/>
        </w:rPr>
        <w:annotationRef/>
      </w:r>
      <w:r>
        <w:t>This could be also further described.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70F7B99" w15:done="0"/>
  <w15:commentEx w15:paraId="5A555CFE" w15:done="0"/>
  <w15:commentEx w15:paraId="3A671EEC" w15:done="0"/>
  <w15:commentEx w15:paraId="161DA079" w15:done="0"/>
  <w15:commentEx w15:paraId="261F3623" w15:done="0"/>
  <w15:commentEx w15:paraId="2A2979F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70F7B99" w16cid:durableId="222840D7"/>
  <w16cid:commentId w16cid:paraId="5A555CFE" w16cid:durableId="22283D2A"/>
  <w16cid:commentId w16cid:paraId="3A671EEC" w16cid:durableId="22284043"/>
  <w16cid:commentId w16cid:paraId="161DA079" w16cid:durableId="22285EED"/>
  <w16cid:commentId w16cid:paraId="261F3623" w16cid:durableId="2228601D"/>
  <w16cid:commentId w16cid:paraId="2A2979F3" w16cid:durableId="222879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441336" w14:textId="77777777" w:rsidR="003B2E86" w:rsidRDefault="003B2E86" w:rsidP="00D73714">
      <w:r>
        <w:separator/>
      </w:r>
    </w:p>
  </w:endnote>
  <w:endnote w:type="continuationSeparator" w:id="0">
    <w:p w14:paraId="02567C15" w14:textId="77777777" w:rsidR="003B2E86" w:rsidRDefault="003B2E86" w:rsidP="00D73714">
      <w:r>
        <w:continuationSeparator/>
      </w:r>
    </w:p>
  </w:endnote>
  <w:endnote w:type="continuationNotice" w:id="1">
    <w:p w14:paraId="7C4B5C30" w14:textId="77777777" w:rsidR="003B2E86" w:rsidRDefault="003B2E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446BFE" w:rsidRDefault="00446BFE">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23</w:t>
    </w:r>
    <w:r>
      <w:rPr>
        <w:caps/>
        <w:noProof/>
        <w:color w:val="4F81BD" w:themeColor="accent1"/>
      </w:rPr>
      <w:fldChar w:fldCharType="end"/>
    </w:r>
  </w:p>
  <w:p w14:paraId="4435F476" w14:textId="77777777" w:rsidR="00446BFE" w:rsidRDefault="00446B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446BFE" w:rsidRDefault="00446BFE">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446BFE" w:rsidRDefault="00446B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E5288A" w14:textId="77777777" w:rsidR="003B2E86" w:rsidRDefault="003B2E86" w:rsidP="00D73714">
      <w:r>
        <w:separator/>
      </w:r>
    </w:p>
  </w:footnote>
  <w:footnote w:type="continuationSeparator" w:id="0">
    <w:p w14:paraId="01551DDF" w14:textId="77777777" w:rsidR="003B2E86" w:rsidRDefault="003B2E86" w:rsidP="00D73714">
      <w:r>
        <w:continuationSeparator/>
      </w:r>
    </w:p>
  </w:footnote>
  <w:footnote w:type="continuationNotice" w:id="1">
    <w:p w14:paraId="57916398" w14:textId="77777777" w:rsidR="003B2E86" w:rsidRDefault="003B2E86"/>
  </w:footnote>
  <w:footnote w:id="2">
    <w:p w14:paraId="37D69257" w14:textId="7C02D704" w:rsidR="00446BFE" w:rsidRDefault="00446BFE">
      <w:pPr>
        <w:pStyle w:val="FootnoteText"/>
      </w:pPr>
      <w:r>
        <w:rPr>
          <w:rStyle w:val="FootnoteReference"/>
        </w:rPr>
        <w:footnoteRef/>
      </w:r>
      <w:r>
        <w:t xml:space="preserve"> The apparent pattern heterogeneity of the orchard is likely as much due to inaccuracies in crown extraction from the DHM is it is due actual heterogeneity; crown extraction from LiDAR is itself highly parameter dependent.</w:t>
      </w:r>
    </w:p>
  </w:footnote>
  <w:footnote w:id="3">
    <w:p w14:paraId="17C3587E" w14:textId="530EFDCB" w:rsidR="00446BFE" w:rsidRPr="002D55B5" w:rsidRDefault="00446BFE" w:rsidP="00C76D3C">
      <w:pPr>
        <w:pStyle w:val="FootnoteText"/>
      </w:pPr>
      <w:r>
        <w:rPr>
          <w:rStyle w:val="FootnoteReference"/>
        </w:rPr>
        <w:footnoteRef/>
      </w:r>
      <w:r>
        <w:t xml:space="preserve"> Though the neighborhood radius is a parameter that will be present in any implementation of the IoD, </w:t>
      </w:r>
      <w:r>
        <w:rPr>
          <w:i/>
        </w:rPr>
        <w:t>K</w:t>
      </w:r>
      <w:r>
        <w:rPr>
          <w:i/>
          <w:vertAlign w:val="subscript"/>
        </w:rPr>
        <w:t xml:space="preserve">m </w:t>
      </w:r>
      <w:r>
        <w:t>is technically a parameter of the sigmoidal function used for scoring and point assignment. Different functions can be used for these purposes, but their parameters will have different interpretations.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446BFE" w:rsidRDefault="00446BFE"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446BFE" w:rsidRPr="00204015" w:rsidRDefault="00446BFE"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446BFE" w:rsidRDefault="00446BFE"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2"/>
  </w:num>
  <w:num w:numId="14">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nrique G. Momm">
    <w15:presenceInfo w15:providerId="AD" w15:userId="S::hmomm@mtsu.edu::784c6127-508d-4f49-bde8-1b5826ca51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428F"/>
    <w:rsid w:val="00005F44"/>
    <w:rsid w:val="000070C8"/>
    <w:rsid w:val="0001135C"/>
    <w:rsid w:val="00011CF2"/>
    <w:rsid w:val="0001243A"/>
    <w:rsid w:val="000158AA"/>
    <w:rsid w:val="00016F85"/>
    <w:rsid w:val="00023B4F"/>
    <w:rsid w:val="00026FDD"/>
    <w:rsid w:val="00030669"/>
    <w:rsid w:val="00030F9C"/>
    <w:rsid w:val="00035CA6"/>
    <w:rsid w:val="00036F4E"/>
    <w:rsid w:val="000424EC"/>
    <w:rsid w:val="0004714A"/>
    <w:rsid w:val="00047DF8"/>
    <w:rsid w:val="0005388B"/>
    <w:rsid w:val="00053C43"/>
    <w:rsid w:val="000562CC"/>
    <w:rsid w:val="00062ABC"/>
    <w:rsid w:val="000652D5"/>
    <w:rsid w:val="000653AE"/>
    <w:rsid w:val="00065C05"/>
    <w:rsid w:val="000663EF"/>
    <w:rsid w:val="00071667"/>
    <w:rsid w:val="000725C4"/>
    <w:rsid w:val="0007341E"/>
    <w:rsid w:val="000741AA"/>
    <w:rsid w:val="00077272"/>
    <w:rsid w:val="00077C05"/>
    <w:rsid w:val="00080F17"/>
    <w:rsid w:val="0008343E"/>
    <w:rsid w:val="00084DD1"/>
    <w:rsid w:val="00086D1C"/>
    <w:rsid w:val="00086E50"/>
    <w:rsid w:val="00095099"/>
    <w:rsid w:val="000954C9"/>
    <w:rsid w:val="00096B08"/>
    <w:rsid w:val="00096EDE"/>
    <w:rsid w:val="000A680F"/>
    <w:rsid w:val="000B0F08"/>
    <w:rsid w:val="000B36B9"/>
    <w:rsid w:val="000B395A"/>
    <w:rsid w:val="000B5B6D"/>
    <w:rsid w:val="000C3314"/>
    <w:rsid w:val="000C460C"/>
    <w:rsid w:val="000C68B6"/>
    <w:rsid w:val="000C7F0C"/>
    <w:rsid w:val="000D0D77"/>
    <w:rsid w:val="000D2C27"/>
    <w:rsid w:val="000D3D9C"/>
    <w:rsid w:val="000D4B71"/>
    <w:rsid w:val="000D786E"/>
    <w:rsid w:val="000E3B1E"/>
    <w:rsid w:val="000E5B6A"/>
    <w:rsid w:val="000E7C3E"/>
    <w:rsid w:val="000F38AD"/>
    <w:rsid w:val="000F49D0"/>
    <w:rsid w:val="000F522D"/>
    <w:rsid w:val="000F68BD"/>
    <w:rsid w:val="000F7B07"/>
    <w:rsid w:val="00103699"/>
    <w:rsid w:val="00107436"/>
    <w:rsid w:val="00110483"/>
    <w:rsid w:val="00111899"/>
    <w:rsid w:val="001118BF"/>
    <w:rsid w:val="00113FB8"/>
    <w:rsid w:val="00117DD2"/>
    <w:rsid w:val="001208C2"/>
    <w:rsid w:val="00122855"/>
    <w:rsid w:val="00122B54"/>
    <w:rsid w:val="00123C7B"/>
    <w:rsid w:val="0012491D"/>
    <w:rsid w:val="00124FB4"/>
    <w:rsid w:val="00125065"/>
    <w:rsid w:val="00130F1E"/>
    <w:rsid w:val="001331D7"/>
    <w:rsid w:val="00135C20"/>
    <w:rsid w:val="00135F24"/>
    <w:rsid w:val="0014311E"/>
    <w:rsid w:val="0014530C"/>
    <w:rsid w:val="0015028A"/>
    <w:rsid w:val="0015198C"/>
    <w:rsid w:val="0015549E"/>
    <w:rsid w:val="0015590E"/>
    <w:rsid w:val="001573CB"/>
    <w:rsid w:val="00157539"/>
    <w:rsid w:val="00161BDD"/>
    <w:rsid w:val="001631B1"/>
    <w:rsid w:val="001657FE"/>
    <w:rsid w:val="0017112A"/>
    <w:rsid w:val="001775FA"/>
    <w:rsid w:val="001804F6"/>
    <w:rsid w:val="001810DA"/>
    <w:rsid w:val="00181485"/>
    <w:rsid w:val="00184868"/>
    <w:rsid w:val="00187D8C"/>
    <w:rsid w:val="00191C3D"/>
    <w:rsid w:val="00194A01"/>
    <w:rsid w:val="001962DB"/>
    <w:rsid w:val="001A05FF"/>
    <w:rsid w:val="001A38D2"/>
    <w:rsid w:val="001A51BF"/>
    <w:rsid w:val="001A6665"/>
    <w:rsid w:val="001A6B87"/>
    <w:rsid w:val="001A6C57"/>
    <w:rsid w:val="001A6D15"/>
    <w:rsid w:val="001A73E9"/>
    <w:rsid w:val="001A7428"/>
    <w:rsid w:val="001B0B1B"/>
    <w:rsid w:val="001B45D9"/>
    <w:rsid w:val="001B67F7"/>
    <w:rsid w:val="001B6CF2"/>
    <w:rsid w:val="001B7DC4"/>
    <w:rsid w:val="001C0B4B"/>
    <w:rsid w:val="001C2554"/>
    <w:rsid w:val="001D00F5"/>
    <w:rsid w:val="001D0CE9"/>
    <w:rsid w:val="001D0E96"/>
    <w:rsid w:val="001D3C4F"/>
    <w:rsid w:val="001D4C6A"/>
    <w:rsid w:val="001D68D3"/>
    <w:rsid w:val="001E12CA"/>
    <w:rsid w:val="001E4CCC"/>
    <w:rsid w:val="001E5509"/>
    <w:rsid w:val="001F2999"/>
    <w:rsid w:val="001F2B27"/>
    <w:rsid w:val="001F534C"/>
    <w:rsid w:val="002053AF"/>
    <w:rsid w:val="0020733F"/>
    <w:rsid w:val="00207D59"/>
    <w:rsid w:val="00212774"/>
    <w:rsid w:val="00213B5C"/>
    <w:rsid w:val="0021541D"/>
    <w:rsid w:val="00216877"/>
    <w:rsid w:val="002228D4"/>
    <w:rsid w:val="002247DC"/>
    <w:rsid w:val="0022625C"/>
    <w:rsid w:val="002269B6"/>
    <w:rsid w:val="00230D22"/>
    <w:rsid w:val="00233610"/>
    <w:rsid w:val="002337D0"/>
    <w:rsid w:val="00234D97"/>
    <w:rsid w:val="00234FB0"/>
    <w:rsid w:val="00236F8D"/>
    <w:rsid w:val="00241908"/>
    <w:rsid w:val="0024639F"/>
    <w:rsid w:val="00247003"/>
    <w:rsid w:val="002475FA"/>
    <w:rsid w:val="00251BC0"/>
    <w:rsid w:val="00252597"/>
    <w:rsid w:val="0025552D"/>
    <w:rsid w:val="00257CC5"/>
    <w:rsid w:val="00260F6F"/>
    <w:rsid w:val="00262553"/>
    <w:rsid w:val="00265C82"/>
    <w:rsid w:val="0026648B"/>
    <w:rsid w:val="002677D8"/>
    <w:rsid w:val="00267CC4"/>
    <w:rsid w:val="00270F47"/>
    <w:rsid w:val="002710DF"/>
    <w:rsid w:val="0027251A"/>
    <w:rsid w:val="00272D5F"/>
    <w:rsid w:val="002746CD"/>
    <w:rsid w:val="002750FE"/>
    <w:rsid w:val="00283627"/>
    <w:rsid w:val="00286957"/>
    <w:rsid w:val="00287C6B"/>
    <w:rsid w:val="0029404C"/>
    <w:rsid w:val="002947C5"/>
    <w:rsid w:val="002954CD"/>
    <w:rsid w:val="00296FEA"/>
    <w:rsid w:val="002973BC"/>
    <w:rsid w:val="002A19A2"/>
    <w:rsid w:val="002A24C3"/>
    <w:rsid w:val="002A42ED"/>
    <w:rsid w:val="002A4CFC"/>
    <w:rsid w:val="002A5BBD"/>
    <w:rsid w:val="002B2ADE"/>
    <w:rsid w:val="002C33B8"/>
    <w:rsid w:val="002C3B83"/>
    <w:rsid w:val="002C5CCD"/>
    <w:rsid w:val="002D357D"/>
    <w:rsid w:val="002D55B5"/>
    <w:rsid w:val="002D7498"/>
    <w:rsid w:val="002E297E"/>
    <w:rsid w:val="002E5C7C"/>
    <w:rsid w:val="002E60B9"/>
    <w:rsid w:val="002E6539"/>
    <w:rsid w:val="002E6877"/>
    <w:rsid w:val="002F1316"/>
    <w:rsid w:val="002F6171"/>
    <w:rsid w:val="002F7C52"/>
    <w:rsid w:val="0030311A"/>
    <w:rsid w:val="00307F53"/>
    <w:rsid w:val="00310837"/>
    <w:rsid w:val="00312D5F"/>
    <w:rsid w:val="003145DE"/>
    <w:rsid w:val="00316505"/>
    <w:rsid w:val="003267BB"/>
    <w:rsid w:val="00331BAE"/>
    <w:rsid w:val="00334647"/>
    <w:rsid w:val="00334750"/>
    <w:rsid w:val="003360B5"/>
    <w:rsid w:val="00337484"/>
    <w:rsid w:val="00340E41"/>
    <w:rsid w:val="00343202"/>
    <w:rsid w:val="00345A79"/>
    <w:rsid w:val="00350115"/>
    <w:rsid w:val="0035284C"/>
    <w:rsid w:val="00352B4B"/>
    <w:rsid w:val="003531DF"/>
    <w:rsid w:val="00355A4E"/>
    <w:rsid w:val="00357B50"/>
    <w:rsid w:val="003603E8"/>
    <w:rsid w:val="00365B4E"/>
    <w:rsid w:val="00371C5B"/>
    <w:rsid w:val="003727C1"/>
    <w:rsid w:val="003754C5"/>
    <w:rsid w:val="00375F0A"/>
    <w:rsid w:val="00377297"/>
    <w:rsid w:val="00380525"/>
    <w:rsid w:val="00383051"/>
    <w:rsid w:val="00385F6C"/>
    <w:rsid w:val="00394039"/>
    <w:rsid w:val="00395C67"/>
    <w:rsid w:val="003964E7"/>
    <w:rsid w:val="00397829"/>
    <w:rsid w:val="00397DED"/>
    <w:rsid w:val="00397F74"/>
    <w:rsid w:val="003A2BC1"/>
    <w:rsid w:val="003A337E"/>
    <w:rsid w:val="003A53F7"/>
    <w:rsid w:val="003A567C"/>
    <w:rsid w:val="003A730E"/>
    <w:rsid w:val="003A77E5"/>
    <w:rsid w:val="003B0531"/>
    <w:rsid w:val="003B2E86"/>
    <w:rsid w:val="003B3A85"/>
    <w:rsid w:val="003B6846"/>
    <w:rsid w:val="003B7DFF"/>
    <w:rsid w:val="003C1C49"/>
    <w:rsid w:val="003C4C42"/>
    <w:rsid w:val="003C69FE"/>
    <w:rsid w:val="003C6B52"/>
    <w:rsid w:val="003C789C"/>
    <w:rsid w:val="003D0497"/>
    <w:rsid w:val="003D19AC"/>
    <w:rsid w:val="003D31E5"/>
    <w:rsid w:val="003E2BE6"/>
    <w:rsid w:val="003E65BF"/>
    <w:rsid w:val="003E69BC"/>
    <w:rsid w:val="003E6C04"/>
    <w:rsid w:val="003E78D8"/>
    <w:rsid w:val="003F43F3"/>
    <w:rsid w:val="003F49EB"/>
    <w:rsid w:val="004062F4"/>
    <w:rsid w:val="00416FBD"/>
    <w:rsid w:val="00423F32"/>
    <w:rsid w:val="004261D2"/>
    <w:rsid w:val="004321B6"/>
    <w:rsid w:val="00435065"/>
    <w:rsid w:val="00435ECF"/>
    <w:rsid w:val="00441335"/>
    <w:rsid w:val="00442DC1"/>
    <w:rsid w:val="004443FC"/>
    <w:rsid w:val="00446BFE"/>
    <w:rsid w:val="00447EB3"/>
    <w:rsid w:val="0045053A"/>
    <w:rsid w:val="00451EFB"/>
    <w:rsid w:val="00452665"/>
    <w:rsid w:val="0045287E"/>
    <w:rsid w:val="00453911"/>
    <w:rsid w:val="00461538"/>
    <w:rsid w:val="00462999"/>
    <w:rsid w:val="00472103"/>
    <w:rsid w:val="00472CBC"/>
    <w:rsid w:val="00473AF3"/>
    <w:rsid w:val="0047519D"/>
    <w:rsid w:val="0047780E"/>
    <w:rsid w:val="00481F5E"/>
    <w:rsid w:val="004876B9"/>
    <w:rsid w:val="00492289"/>
    <w:rsid w:val="0049302D"/>
    <w:rsid w:val="00495FCA"/>
    <w:rsid w:val="004A4360"/>
    <w:rsid w:val="004A58A3"/>
    <w:rsid w:val="004B0545"/>
    <w:rsid w:val="004B1EFD"/>
    <w:rsid w:val="004B21E0"/>
    <w:rsid w:val="004B28D6"/>
    <w:rsid w:val="004B379E"/>
    <w:rsid w:val="004B4F4B"/>
    <w:rsid w:val="004B5C2F"/>
    <w:rsid w:val="004B5CDD"/>
    <w:rsid w:val="004B64F7"/>
    <w:rsid w:val="004B6664"/>
    <w:rsid w:val="004C0856"/>
    <w:rsid w:val="004C1921"/>
    <w:rsid w:val="004C6124"/>
    <w:rsid w:val="004D10EA"/>
    <w:rsid w:val="004D6F59"/>
    <w:rsid w:val="004E1431"/>
    <w:rsid w:val="004E1CCD"/>
    <w:rsid w:val="004E3D3A"/>
    <w:rsid w:val="004E7280"/>
    <w:rsid w:val="004F0733"/>
    <w:rsid w:val="004F13ED"/>
    <w:rsid w:val="004F4090"/>
    <w:rsid w:val="004F43E8"/>
    <w:rsid w:val="004F477A"/>
    <w:rsid w:val="004F509D"/>
    <w:rsid w:val="00500219"/>
    <w:rsid w:val="00503159"/>
    <w:rsid w:val="00505DEB"/>
    <w:rsid w:val="00506F05"/>
    <w:rsid w:val="00507A88"/>
    <w:rsid w:val="00510D15"/>
    <w:rsid w:val="0051390E"/>
    <w:rsid w:val="005162B3"/>
    <w:rsid w:val="0052238D"/>
    <w:rsid w:val="00524935"/>
    <w:rsid w:val="00525015"/>
    <w:rsid w:val="00525141"/>
    <w:rsid w:val="005258E3"/>
    <w:rsid w:val="00525C6E"/>
    <w:rsid w:val="00530044"/>
    <w:rsid w:val="005302F8"/>
    <w:rsid w:val="005305C6"/>
    <w:rsid w:val="00537144"/>
    <w:rsid w:val="00542383"/>
    <w:rsid w:val="00545058"/>
    <w:rsid w:val="0054672E"/>
    <w:rsid w:val="00553053"/>
    <w:rsid w:val="00555740"/>
    <w:rsid w:val="00555F9A"/>
    <w:rsid w:val="0055729C"/>
    <w:rsid w:val="00560CF5"/>
    <w:rsid w:val="00567782"/>
    <w:rsid w:val="00572498"/>
    <w:rsid w:val="00574563"/>
    <w:rsid w:val="0057502F"/>
    <w:rsid w:val="00575375"/>
    <w:rsid w:val="005767A9"/>
    <w:rsid w:val="00576E95"/>
    <w:rsid w:val="00576ECC"/>
    <w:rsid w:val="00580DDA"/>
    <w:rsid w:val="00583CCA"/>
    <w:rsid w:val="00584D82"/>
    <w:rsid w:val="00585316"/>
    <w:rsid w:val="00586C0F"/>
    <w:rsid w:val="00590F3D"/>
    <w:rsid w:val="00592930"/>
    <w:rsid w:val="00594107"/>
    <w:rsid w:val="005A3E97"/>
    <w:rsid w:val="005A68F6"/>
    <w:rsid w:val="005A6BF4"/>
    <w:rsid w:val="005A77F5"/>
    <w:rsid w:val="005B1EBC"/>
    <w:rsid w:val="005B2FF1"/>
    <w:rsid w:val="005B424F"/>
    <w:rsid w:val="005B5779"/>
    <w:rsid w:val="005B6B7B"/>
    <w:rsid w:val="005C1C73"/>
    <w:rsid w:val="005C30B5"/>
    <w:rsid w:val="005C37AD"/>
    <w:rsid w:val="005C7805"/>
    <w:rsid w:val="005D1EDD"/>
    <w:rsid w:val="005D398A"/>
    <w:rsid w:val="005D4001"/>
    <w:rsid w:val="005D4059"/>
    <w:rsid w:val="005D46FC"/>
    <w:rsid w:val="005D5AAE"/>
    <w:rsid w:val="005D7D29"/>
    <w:rsid w:val="005E2804"/>
    <w:rsid w:val="005E3FFB"/>
    <w:rsid w:val="005E5003"/>
    <w:rsid w:val="005F00C5"/>
    <w:rsid w:val="005F315B"/>
    <w:rsid w:val="005F3D0B"/>
    <w:rsid w:val="005F617B"/>
    <w:rsid w:val="005F79D1"/>
    <w:rsid w:val="00600C8C"/>
    <w:rsid w:val="0060306B"/>
    <w:rsid w:val="006072BD"/>
    <w:rsid w:val="006105DA"/>
    <w:rsid w:val="0061111F"/>
    <w:rsid w:val="00616028"/>
    <w:rsid w:val="00616559"/>
    <w:rsid w:val="00617DC7"/>
    <w:rsid w:val="006221BF"/>
    <w:rsid w:val="006237AB"/>
    <w:rsid w:val="00623971"/>
    <w:rsid w:val="00624323"/>
    <w:rsid w:val="00626170"/>
    <w:rsid w:val="00635752"/>
    <w:rsid w:val="0064261D"/>
    <w:rsid w:val="006450C9"/>
    <w:rsid w:val="006455DA"/>
    <w:rsid w:val="00645EC4"/>
    <w:rsid w:val="00646FCC"/>
    <w:rsid w:val="00647121"/>
    <w:rsid w:val="00652A21"/>
    <w:rsid w:val="00653C76"/>
    <w:rsid w:val="00655FE3"/>
    <w:rsid w:val="00663FB2"/>
    <w:rsid w:val="006644EE"/>
    <w:rsid w:val="006661B0"/>
    <w:rsid w:val="00667B03"/>
    <w:rsid w:val="00672324"/>
    <w:rsid w:val="0067610B"/>
    <w:rsid w:val="006853CA"/>
    <w:rsid w:val="00696D4C"/>
    <w:rsid w:val="006A16AC"/>
    <w:rsid w:val="006A1FAB"/>
    <w:rsid w:val="006A2645"/>
    <w:rsid w:val="006A36CD"/>
    <w:rsid w:val="006A390A"/>
    <w:rsid w:val="006A4016"/>
    <w:rsid w:val="006A478E"/>
    <w:rsid w:val="006A7883"/>
    <w:rsid w:val="006B0645"/>
    <w:rsid w:val="006B0C21"/>
    <w:rsid w:val="006B5D83"/>
    <w:rsid w:val="006C2597"/>
    <w:rsid w:val="006C5255"/>
    <w:rsid w:val="006C626C"/>
    <w:rsid w:val="006C7C26"/>
    <w:rsid w:val="006D0073"/>
    <w:rsid w:val="006D1A06"/>
    <w:rsid w:val="006D4E03"/>
    <w:rsid w:val="006D4E2E"/>
    <w:rsid w:val="006D584E"/>
    <w:rsid w:val="006D7E9A"/>
    <w:rsid w:val="006E0C53"/>
    <w:rsid w:val="006E0DD8"/>
    <w:rsid w:val="006E34B7"/>
    <w:rsid w:val="006E3CD3"/>
    <w:rsid w:val="006E3FED"/>
    <w:rsid w:val="006E590E"/>
    <w:rsid w:val="006F3FF3"/>
    <w:rsid w:val="006F54D3"/>
    <w:rsid w:val="006F74AD"/>
    <w:rsid w:val="006F7688"/>
    <w:rsid w:val="007013A5"/>
    <w:rsid w:val="00703E41"/>
    <w:rsid w:val="00704A7A"/>
    <w:rsid w:val="0070589F"/>
    <w:rsid w:val="00706171"/>
    <w:rsid w:val="00707BEC"/>
    <w:rsid w:val="00707D55"/>
    <w:rsid w:val="007104ED"/>
    <w:rsid w:val="00710B00"/>
    <w:rsid w:val="00711C3E"/>
    <w:rsid w:val="007129D2"/>
    <w:rsid w:val="00713158"/>
    <w:rsid w:val="007133DD"/>
    <w:rsid w:val="00714C6E"/>
    <w:rsid w:val="00716059"/>
    <w:rsid w:val="007161A3"/>
    <w:rsid w:val="00717738"/>
    <w:rsid w:val="007215B5"/>
    <w:rsid w:val="007220A3"/>
    <w:rsid w:val="00722E8D"/>
    <w:rsid w:val="007246B9"/>
    <w:rsid w:val="00724D14"/>
    <w:rsid w:val="007304E5"/>
    <w:rsid w:val="00730B8A"/>
    <w:rsid w:val="0073166D"/>
    <w:rsid w:val="00734672"/>
    <w:rsid w:val="00742782"/>
    <w:rsid w:val="00742C31"/>
    <w:rsid w:val="0074437E"/>
    <w:rsid w:val="00755125"/>
    <w:rsid w:val="007562A4"/>
    <w:rsid w:val="00757170"/>
    <w:rsid w:val="0076030E"/>
    <w:rsid w:val="00761958"/>
    <w:rsid w:val="0076285A"/>
    <w:rsid w:val="00762F55"/>
    <w:rsid w:val="00763B95"/>
    <w:rsid w:val="00767B40"/>
    <w:rsid w:val="00770581"/>
    <w:rsid w:val="00770E9D"/>
    <w:rsid w:val="007727CD"/>
    <w:rsid w:val="00774CFF"/>
    <w:rsid w:val="00781262"/>
    <w:rsid w:val="00784D28"/>
    <w:rsid w:val="007861EF"/>
    <w:rsid w:val="0078670E"/>
    <w:rsid w:val="00790027"/>
    <w:rsid w:val="007947D7"/>
    <w:rsid w:val="0079703F"/>
    <w:rsid w:val="007977D3"/>
    <w:rsid w:val="007A539C"/>
    <w:rsid w:val="007A5542"/>
    <w:rsid w:val="007A6868"/>
    <w:rsid w:val="007B783E"/>
    <w:rsid w:val="007C0484"/>
    <w:rsid w:val="007C09DA"/>
    <w:rsid w:val="007C0A01"/>
    <w:rsid w:val="007C4E42"/>
    <w:rsid w:val="007C6679"/>
    <w:rsid w:val="007C7D7B"/>
    <w:rsid w:val="007C7FBF"/>
    <w:rsid w:val="007D05C7"/>
    <w:rsid w:val="007D14F3"/>
    <w:rsid w:val="007D1A98"/>
    <w:rsid w:val="007D2C8E"/>
    <w:rsid w:val="007D2CB4"/>
    <w:rsid w:val="007D3880"/>
    <w:rsid w:val="007D6165"/>
    <w:rsid w:val="007D6843"/>
    <w:rsid w:val="007D733F"/>
    <w:rsid w:val="007E60EB"/>
    <w:rsid w:val="007E655E"/>
    <w:rsid w:val="007F20A8"/>
    <w:rsid w:val="007F5F08"/>
    <w:rsid w:val="00801DA9"/>
    <w:rsid w:val="00801EE9"/>
    <w:rsid w:val="00803172"/>
    <w:rsid w:val="00807C94"/>
    <w:rsid w:val="00807FA7"/>
    <w:rsid w:val="0081096E"/>
    <w:rsid w:val="008123DF"/>
    <w:rsid w:val="00813FA0"/>
    <w:rsid w:val="00816942"/>
    <w:rsid w:val="00817C21"/>
    <w:rsid w:val="00820D06"/>
    <w:rsid w:val="00822202"/>
    <w:rsid w:val="00831401"/>
    <w:rsid w:val="00831B3C"/>
    <w:rsid w:val="0083264F"/>
    <w:rsid w:val="00833480"/>
    <w:rsid w:val="0083514B"/>
    <w:rsid w:val="008355F1"/>
    <w:rsid w:val="00836B1A"/>
    <w:rsid w:val="00840537"/>
    <w:rsid w:val="00843CC5"/>
    <w:rsid w:val="00847764"/>
    <w:rsid w:val="008526CC"/>
    <w:rsid w:val="00853C8C"/>
    <w:rsid w:val="0085787C"/>
    <w:rsid w:val="00857E03"/>
    <w:rsid w:val="008631C4"/>
    <w:rsid w:val="00864DE0"/>
    <w:rsid w:val="00866378"/>
    <w:rsid w:val="0086656C"/>
    <w:rsid w:val="00867840"/>
    <w:rsid w:val="0087021E"/>
    <w:rsid w:val="0087655E"/>
    <w:rsid w:val="00877C4A"/>
    <w:rsid w:val="0088038F"/>
    <w:rsid w:val="0088390D"/>
    <w:rsid w:val="00884B87"/>
    <w:rsid w:val="00886ED7"/>
    <w:rsid w:val="008872A3"/>
    <w:rsid w:val="00891018"/>
    <w:rsid w:val="00892B91"/>
    <w:rsid w:val="00894162"/>
    <w:rsid w:val="00894748"/>
    <w:rsid w:val="008A0533"/>
    <w:rsid w:val="008A097E"/>
    <w:rsid w:val="008A32FD"/>
    <w:rsid w:val="008A4BFF"/>
    <w:rsid w:val="008A75BD"/>
    <w:rsid w:val="008B117E"/>
    <w:rsid w:val="008B1651"/>
    <w:rsid w:val="008B33EB"/>
    <w:rsid w:val="008B5A66"/>
    <w:rsid w:val="008B720F"/>
    <w:rsid w:val="008B790B"/>
    <w:rsid w:val="008C03C0"/>
    <w:rsid w:val="008C0589"/>
    <w:rsid w:val="008C76D9"/>
    <w:rsid w:val="008D0B4F"/>
    <w:rsid w:val="008D3579"/>
    <w:rsid w:val="008E2F97"/>
    <w:rsid w:val="008F11AC"/>
    <w:rsid w:val="008F40CA"/>
    <w:rsid w:val="008F7EB7"/>
    <w:rsid w:val="00901E8D"/>
    <w:rsid w:val="009028E7"/>
    <w:rsid w:val="00903321"/>
    <w:rsid w:val="00903F76"/>
    <w:rsid w:val="00905C6F"/>
    <w:rsid w:val="00911810"/>
    <w:rsid w:val="00911816"/>
    <w:rsid w:val="00914083"/>
    <w:rsid w:val="0091457E"/>
    <w:rsid w:val="00914DBB"/>
    <w:rsid w:val="00915624"/>
    <w:rsid w:val="009170B4"/>
    <w:rsid w:val="0092006B"/>
    <w:rsid w:val="009209B3"/>
    <w:rsid w:val="00925253"/>
    <w:rsid w:val="0092617E"/>
    <w:rsid w:val="00927DA4"/>
    <w:rsid w:val="00927E8E"/>
    <w:rsid w:val="0093091C"/>
    <w:rsid w:val="00931A3E"/>
    <w:rsid w:val="00932238"/>
    <w:rsid w:val="00934240"/>
    <w:rsid w:val="009367AF"/>
    <w:rsid w:val="009374ED"/>
    <w:rsid w:val="009420F5"/>
    <w:rsid w:val="00942EB0"/>
    <w:rsid w:val="00945B63"/>
    <w:rsid w:val="00960805"/>
    <w:rsid w:val="00962E04"/>
    <w:rsid w:val="0096501C"/>
    <w:rsid w:val="0096715F"/>
    <w:rsid w:val="009719B2"/>
    <w:rsid w:val="009728B3"/>
    <w:rsid w:val="009755D0"/>
    <w:rsid w:val="00981D4E"/>
    <w:rsid w:val="009831EF"/>
    <w:rsid w:val="00990691"/>
    <w:rsid w:val="00994A72"/>
    <w:rsid w:val="0099508E"/>
    <w:rsid w:val="009956CE"/>
    <w:rsid w:val="009A0665"/>
    <w:rsid w:val="009A48CC"/>
    <w:rsid w:val="009B0A8A"/>
    <w:rsid w:val="009B1319"/>
    <w:rsid w:val="009B5BC4"/>
    <w:rsid w:val="009B6958"/>
    <w:rsid w:val="009C4402"/>
    <w:rsid w:val="009C5289"/>
    <w:rsid w:val="009D19AB"/>
    <w:rsid w:val="009D5EC7"/>
    <w:rsid w:val="009D66C6"/>
    <w:rsid w:val="009E0B41"/>
    <w:rsid w:val="009E77D6"/>
    <w:rsid w:val="009F2B56"/>
    <w:rsid w:val="009F4CFC"/>
    <w:rsid w:val="009F6581"/>
    <w:rsid w:val="00A04B79"/>
    <w:rsid w:val="00A067D1"/>
    <w:rsid w:val="00A07483"/>
    <w:rsid w:val="00A1089C"/>
    <w:rsid w:val="00A1651E"/>
    <w:rsid w:val="00A1748D"/>
    <w:rsid w:val="00A234B1"/>
    <w:rsid w:val="00A23CD5"/>
    <w:rsid w:val="00A256AE"/>
    <w:rsid w:val="00A35462"/>
    <w:rsid w:val="00A35728"/>
    <w:rsid w:val="00A36A15"/>
    <w:rsid w:val="00A42BA8"/>
    <w:rsid w:val="00A43F11"/>
    <w:rsid w:val="00A51119"/>
    <w:rsid w:val="00A51678"/>
    <w:rsid w:val="00A52225"/>
    <w:rsid w:val="00A522D8"/>
    <w:rsid w:val="00A57E9B"/>
    <w:rsid w:val="00A64C8B"/>
    <w:rsid w:val="00A758F9"/>
    <w:rsid w:val="00A77DDC"/>
    <w:rsid w:val="00A80E0D"/>
    <w:rsid w:val="00A825C8"/>
    <w:rsid w:val="00A8350E"/>
    <w:rsid w:val="00A84956"/>
    <w:rsid w:val="00A86C0E"/>
    <w:rsid w:val="00A9249B"/>
    <w:rsid w:val="00A94ACD"/>
    <w:rsid w:val="00AA1F05"/>
    <w:rsid w:val="00AA43E2"/>
    <w:rsid w:val="00AA70B0"/>
    <w:rsid w:val="00AA70D2"/>
    <w:rsid w:val="00AA70E2"/>
    <w:rsid w:val="00AB155F"/>
    <w:rsid w:val="00AB4D07"/>
    <w:rsid w:val="00AC0C88"/>
    <w:rsid w:val="00AC7655"/>
    <w:rsid w:val="00AD084D"/>
    <w:rsid w:val="00AD10D7"/>
    <w:rsid w:val="00AD2752"/>
    <w:rsid w:val="00AD2982"/>
    <w:rsid w:val="00AD3E51"/>
    <w:rsid w:val="00AD687D"/>
    <w:rsid w:val="00AD726D"/>
    <w:rsid w:val="00AE087C"/>
    <w:rsid w:val="00AE5CFB"/>
    <w:rsid w:val="00AF46BC"/>
    <w:rsid w:val="00B11138"/>
    <w:rsid w:val="00B21156"/>
    <w:rsid w:val="00B21D0B"/>
    <w:rsid w:val="00B25331"/>
    <w:rsid w:val="00B255B9"/>
    <w:rsid w:val="00B257F0"/>
    <w:rsid w:val="00B30543"/>
    <w:rsid w:val="00B30FC8"/>
    <w:rsid w:val="00B31AD0"/>
    <w:rsid w:val="00B340FE"/>
    <w:rsid w:val="00B36EC7"/>
    <w:rsid w:val="00B4051D"/>
    <w:rsid w:val="00B40F6D"/>
    <w:rsid w:val="00B41132"/>
    <w:rsid w:val="00B422F9"/>
    <w:rsid w:val="00B43CAE"/>
    <w:rsid w:val="00B47417"/>
    <w:rsid w:val="00B530F2"/>
    <w:rsid w:val="00B54F66"/>
    <w:rsid w:val="00B56D0B"/>
    <w:rsid w:val="00B57712"/>
    <w:rsid w:val="00B60C6E"/>
    <w:rsid w:val="00B6187C"/>
    <w:rsid w:val="00B62605"/>
    <w:rsid w:val="00B641BB"/>
    <w:rsid w:val="00B65092"/>
    <w:rsid w:val="00B70220"/>
    <w:rsid w:val="00B765C4"/>
    <w:rsid w:val="00B81923"/>
    <w:rsid w:val="00B877E4"/>
    <w:rsid w:val="00B93A2F"/>
    <w:rsid w:val="00B946FF"/>
    <w:rsid w:val="00BA1287"/>
    <w:rsid w:val="00BA26EF"/>
    <w:rsid w:val="00BA3794"/>
    <w:rsid w:val="00BA38D6"/>
    <w:rsid w:val="00BA569D"/>
    <w:rsid w:val="00BB2534"/>
    <w:rsid w:val="00BB2923"/>
    <w:rsid w:val="00BB4796"/>
    <w:rsid w:val="00BC370F"/>
    <w:rsid w:val="00BC78EE"/>
    <w:rsid w:val="00BD10C3"/>
    <w:rsid w:val="00BD1507"/>
    <w:rsid w:val="00BD1667"/>
    <w:rsid w:val="00BD1AD3"/>
    <w:rsid w:val="00BD27C3"/>
    <w:rsid w:val="00BD6363"/>
    <w:rsid w:val="00BE0C7A"/>
    <w:rsid w:val="00BE55F6"/>
    <w:rsid w:val="00BE70D9"/>
    <w:rsid w:val="00BF0061"/>
    <w:rsid w:val="00BF3E29"/>
    <w:rsid w:val="00BF762E"/>
    <w:rsid w:val="00C02354"/>
    <w:rsid w:val="00C061E9"/>
    <w:rsid w:val="00C06CF8"/>
    <w:rsid w:val="00C13940"/>
    <w:rsid w:val="00C13DFC"/>
    <w:rsid w:val="00C154A5"/>
    <w:rsid w:val="00C1602B"/>
    <w:rsid w:val="00C26490"/>
    <w:rsid w:val="00C27960"/>
    <w:rsid w:val="00C410C7"/>
    <w:rsid w:val="00C436E5"/>
    <w:rsid w:val="00C44674"/>
    <w:rsid w:val="00C44829"/>
    <w:rsid w:val="00C45F3E"/>
    <w:rsid w:val="00C4753B"/>
    <w:rsid w:val="00C5172D"/>
    <w:rsid w:val="00C52D5E"/>
    <w:rsid w:val="00C5343E"/>
    <w:rsid w:val="00C5442C"/>
    <w:rsid w:val="00C55AFD"/>
    <w:rsid w:val="00C55F55"/>
    <w:rsid w:val="00C62125"/>
    <w:rsid w:val="00C642FF"/>
    <w:rsid w:val="00C71841"/>
    <w:rsid w:val="00C727C0"/>
    <w:rsid w:val="00C76313"/>
    <w:rsid w:val="00C76D3C"/>
    <w:rsid w:val="00C80246"/>
    <w:rsid w:val="00C8207B"/>
    <w:rsid w:val="00C838F8"/>
    <w:rsid w:val="00C845D2"/>
    <w:rsid w:val="00C86E03"/>
    <w:rsid w:val="00C90020"/>
    <w:rsid w:val="00C955FC"/>
    <w:rsid w:val="00C963E7"/>
    <w:rsid w:val="00C9691F"/>
    <w:rsid w:val="00C978BD"/>
    <w:rsid w:val="00CA281D"/>
    <w:rsid w:val="00CA47C8"/>
    <w:rsid w:val="00CA4DDC"/>
    <w:rsid w:val="00CA7799"/>
    <w:rsid w:val="00CA7FF5"/>
    <w:rsid w:val="00CB2C78"/>
    <w:rsid w:val="00CB2EB6"/>
    <w:rsid w:val="00CB6447"/>
    <w:rsid w:val="00CC04FF"/>
    <w:rsid w:val="00CC11D4"/>
    <w:rsid w:val="00CC2657"/>
    <w:rsid w:val="00CC49F8"/>
    <w:rsid w:val="00CC4D83"/>
    <w:rsid w:val="00CD2C21"/>
    <w:rsid w:val="00CD4497"/>
    <w:rsid w:val="00CD50C8"/>
    <w:rsid w:val="00CD6664"/>
    <w:rsid w:val="00CE0E19"/>
    <w:rsid w:val="00CE2F53"/>
    <w:rsid w:val="00CE4A9B"/>
    <w:rsid w:val="00CE5BB0"/>
    <w:rsid w:val="00CF1772"/>
    <w:rsid w:val="00CF21F1"/>
    <w:rsid w:val="00CF4249"/>
    <w:rsid w:val="00CF52F1"/>
    <w:rsid w:val="00CF62F9"/>
    <w:rsid w:val="00CF76A4"/>
    <w:rsid w:val="00D01ED2"/>
    <w:rsid w:val="00D046E7"/>
    <w:rsid w:val="00D05276"/>
    <w:rsid w:val="00D06B0E"/>
    <w:rsid w:val="00D104CA"/>
    <w:rsid w:val="00D11BAB"/>
    <w:rsid w:val="00D14C4A"/>
    <w:rsid w:val="00D15B67"/>
    <w:rsid w:val="00D174EC"/>
    <w:rsid w:val="00D207EC"/>
    <w:rsid w:val="00D22959"/>
    <w:rsid w:val="00D2329A"/>
    <w:rsid w:val="00D2331A"/>
    <w:rsid w:val="00D26A9E"/>
    <w:rsid w:val="00D26D87"/>
    <w:rsid w:val="00D27121"/>
    <w:rsid w:val="00D30694"/>
    <w:rsid w:val="00D3102B"/>
    <w:rsid w:val="00D31640"/>
    <w:rsid w:val="00D40C10"/>
    <w:rsid w:val="00D42717"/>
    <w:rsid w:val="00D436C6"/>
    <w:rsid w:val="00D43B97"/>
    <w:rsid w:val="00D446C4"/>
    <w:rsid w:val="00D45B9B"/>
    <w:rsid w:val="00D47412"/>
    <w:rsid w:val="00D50CA3"/>
    <w:rsid w:val="00D5282F"/>
    <w:rsid w:val="00D52BCC"/>
    <w:rsid w:val="00D53DA0"/>
    <w:rsid w:val="00D54BA9"/>
    <w:rsid w:val="00D55481"/>
    <w:rsid w:val="00D61494"/>
    <w:rsid w:val="00D61D60"/>
    <w:rsid w:val="00D7203A"/>
    <w:rsid w:val="00D73714"/>
    <w:rsid w:val="00D73C17"/>
    <w:rsid w:val="00D73D01"/>
    <w:rsid w:val="00D81996"/>
    <w:rsid w:val="00D83079"/>
    <w:rsid w:val="00D83D2D"/>
    <w:rsid w:val="00D9329D"/>
    <w:rsid w:val="00D93567"/>
    <w:rsid w:val="00DA4926"/>
    <w:rsid w:val="00DC1E79"/>
    <w:rsid w:val="00DC26EB"/>
    <w:rsid w:val="00DC6891"/>
    <w:rsid w:val="00DD04EF"/>
    <w:rsid w:val="00DD225C"/>
    <w:rsid w:val="00DD6DC4"/>
    <w:rsid w:val="00DD76A6"/>
    <w:rsid w:val="00DE2533"/>
    <w:rsid w:val="00DE28BD"/>
    <w:rsid w:val="00DE43DB"/>
    <w:rsid w:val="00DE7047"/>
    <w:rsid w:val="00DE74DA"/>
    <w:rsid w:val="00DF153F"/>
    <w:rsid w:val="00DF356E"/>
    <w:rsid w:val="00DF5FB1"/>
    <w:rsid w:val="00DF6D6B"/>
    <w:rsid w:val="00E0133A"/>
    <w:rsid w:val="00E0149D"/>
    <w:rsid w:val="00E03903"/>
    <w:rsid w:val="00E0440F"/>
    <w:rsid w:val="00E04440"/>
    <w:rsid w:val="00E05FE2"/>
    <w:rsid w:val="00E064CF"/>
    <w:rsid w:val="00E11EE8"/>
    <w:rsid w:val="00E14BE4"/>
    <w:rsid w:val="00E14D88"/>
    <w:rsid w:val="00E227ED"/>
    <w:rsid w:val="00E23487"/>
    <w:rsid w:val="00E25559"/>
    <w:rsid w:val="00E273A7"/>
    <w:rsid w:val="00E30856"/>
    <w:rsid w:val="00E36330"/>
    <w:rsid w:val="00E37C62"/>
    <w:rsid w:val="00E45A6F"/>
    <w:rsid w:val="00E54EB1"/>
    <w:rsid w:val="00E55C1E"/>
    <w:rsid w:val="00E5784C"/>
    <w:rsid w:val="00E57E63"/>
    <w:rsid w:val="00E66824"/>
    <w:rsid w:val="00E66E0F"/>
    <w:rsid w:val="00E70B79"/>
    <w:rsid w:val="00E7154C"/>
    <w:rsid w:val="00E72365"/>
    <w:rsid w:val="00E737F7"/>
    <w:rsid w:val="00E742B4"/>
    <w:rsid w:val="00E76B37"/>
    <w:rsid w:val="00E814FB"/>
    <w:rsid w:val="00E817CF"/>
    <w:rsid w:val="00E83BD1"/>
    <w:rsid w:val="00E86A7A"/>
    <w:rsid w:val="00E87E68"/>
    <w:rsid w:val="00E907D3"/>
    <w:rsid w:val="00E90CD6"/>
    <w:rsid w:val="00E93294"/>
    <w:rsid w:val="00E93297"/>
    <w:rsid w:val="00E96691"/>
    <w:rsid w:val="00E97C2A"/>
    <w:rsid w:val="00E97ED9"/>
    <w:rsid w:val="00EA0736"/>
    <w:rsid w:val="00EA3D92"/>
    <w:rsid w:val="00EA3FBB"/>
    <w:rsid w:val="00EA41CA"/>
    <w:rsid w:val="00EA4242"/>
    <w:rsid w:val="00EA4BB5"/>
    <w:rsid w:val="00EA69B0"/>
    <w:rsid w:val="00EB6DDA"/>
    <w:rsid w:val="00EC0075"/>
    <w:rsid w:val="00EC057B"/>
    <w:rsid w:val="00EC09E9"/>
    <w:rsid w:val="00EC4EBA"/>
    <w:rsid w:val="00EC5342"/>
    <w:rsid w:val="00ED34D1"/>
    <w:rsid w:val="00ED4D2D"/>
    <w:rsid w:val="00EE1D99"/>
    <w:rsid w:val="00EE28AD"/>
    <w:rsid w:val="00EE6929"/>
    <w:rsid w:val="00EF245B"/>
    <w:rsid w:val="00EF2966"/>
    <w:rsid w:val="00EF4F33"/>
    <w:rsid w:val="00EF69D9"/>
    <w:rsid w:val="00F01793"/>
    <w:rsid w:val="00F074E7"/>
    <w:rsid w:val="00F10363"/>
    <w:rsid w:val="00F10E67"/>
    <w:rsid w:val="00F132FB"/>
    <w:rsid w:val="00F15B30"/>
    <w:rsid w:val="00F173FC"/>
    <w:rsid w:val="00F226BE"/>
    <w:rsid w:val="00F228EE"/>
    <w:rsid w:val="00F26AF7"/>
    <w:rsid w:val="00F363DC"/>
    <w:rsid w:val="00F375D9"/>
    <w:rsid w:val="00F37DE5"/>
    <w:rsid w:val="00F37DE9"/>
    <w:rsid w:val="00F41CDB"/>
    <w:rsid w:val="00F44B6F"/>
    <w:rsid w:val="00F47E37"/>
    <w:rsid w:val="00F53CF3"/>
    <w:rsid w:val="00F545A7"/>
    <w:rsid w:val="00F56EB3"/>
    <w:rsid w:val="00F66177"/>
    <w:rsid w:val="00F71E62"/>
    <w:rsid w:val="00F7371D"/>
    <w:rsid w:val="00F739FD"/>
    <w:rsid w:val="00F80F80"/>
    <w:rsid w:val="00F8257E"/>
    <w:rsid w:val="00F87301"/>
    <w:rsid w:val="00F87368"/>
    <w:rsid w:val="00F90256"/>
    <w:rsid w:val="00F902E8"/>
    <w:rsid w:val="00F90F57"/>
    <w:rsid w:val="00F91DE4"/>
    <w:rsid w:val="00F94112"/>
    <w:rsid w:val="00F95328"/>
    <w:rsid w:val="00FA0156"/>
    <w:rsid w:val="00FA08D7"/>
    <w:rsid w:val="00FA39C0"/>
    <w:rsid w:val="00FA3B53"/>
    <w:rsid w:val="00FA3B78"/>
    <w:rsid w:val="00FA6A0A"/>
    <w:rsid w:val="00FB66FF"/>
    <w:rsid w:val="00FC0974"/>
    <w:rsid w:val="00FC0F05"/>
    <w:rsid w:val="00FC30BF"/>
    <w:rsid w:val="00FC32AA"/>
    <w:rsid w:val="00FC360E"/>
    <w:rsid w:val="00FC4225"/>
    <w:rsid w:val="00FC7CC5"/>
    <w:rsid w:val="00FD1574"/>
    <w:rsid w:val="00FD48F1"/>
    <w:rsid w:val="00FD546E"/>
    <w:rsid w:val="00FE0172"/>
    <w:rsid w:val="00FE0427"/>
    <w:rsid w:val="00FE0544"/>
    <w:rsid w:val="00FE2EE1"/>
    <w:rsid w:val="00FE3860"/>
    <w:rsid w:val="00FE3D09"/>
    <w:rsid w:val="00FE4D28"/>
    <w:rsid w:val="00FE5031"/>
    <w:rsid w:val="00FE608A"/>
    <w:rsid w:val="00FE686E"/>
    <w:rsid w:val="00FF13C1"/>
    <w:rsid w:val="00FF157A"/>
    <w:rsid w:val="00FF31C0"/>
    <w:rsid w:val="00FF434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25253"/>
    <w:pPr>
      <w:spacing w:line="360" w:lineRule="auto"/>
    </w:pPr>
  </w:style>
  <w:style w:type="paragraph" w:styleId="Heading1">
    <w:name w:val="heading 1"/>
    <w:basedOn w:val="Normal"/>
    <w:next w:val="Normal"/>
    <w:link w:val="Heading1Char"/>
    <w:uiPriority w:val="9"/>
    <w:qFormat/>
    <w:rsid w:val="00A36A15"/>
    <w:pPr>
      <w:keepNext/>
      <w:keepLines/>
      <w:numPr>
        <w:numId w:val="14"/>
      </w:numPr>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6FCC"/>
    <w:pPr>
      <w:keepNext/>
      <w:keepLines/>
      <w:numPr>
        <w:ilvl w:val="1"/>
        <w:numId w:val="1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6FCC"/>
    <w:pPr>
      <w:keepNext/>
      <w:keepLines/>
      <w:numPr>
        <w:ilvl w:val="2"/>
        <w:numId w:val="1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646F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46FC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emf"/><Relationship Id="rId34" Type="http://schemas.openxmlformats.org/officeDocument/2006/relationships/image" Target="media/image20.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emf"/><Relationship Id="rId20" Type="http://schemas.openxmlformats.org/officeDocument/2006/relationships/image" Target="media/image6.emf"/><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s://github.com/rsjones94/point-disorder"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5.emf"/><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26</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21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27</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7</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28</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29</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4</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30</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31</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32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33</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18</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25</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16</b:RefOrder>
  </b:Source>
  <b:Source>
    <b:Tag>Gva95</b:Tag>
    <b:SourceType>Misc</b:SourceType>
    <b:Guid>{C4799BDA-128D-4EC1-A8DF-8CF53036F2FD}</b:Guid>
    <b:Title>Technical Report CS-R9526, Python tutorial</b:Title>
    <b:Year>1995</b:Year>
    <b:Author>
      <b:Author>
        <b:NameList>
          <b:Person>
            <b:Last>Rossum</b:Last>
            <b:First>G.</b:First>
            <b:Middle>van</b:Middle>
          </b:Person>
        </b:NameList>
      </b:Author>
    </b:Author>
    <b:City>Amsterdam</b:City>
    <b:Publisher>Centrum voor Wiskunde en Informatica (CWI)</b:Publisher>
    <b:RefOrder>13</b:RefOrder>
  </b:Source>
  <b:Source>
    <b:Tag>Pau20</b:Tag>
    <b:SourceType>JournalArticle</b:SourceType>
    <b:Guid>{009220FE-C3A8-4509-A619-CBB60FB5EB99}</b:Guid>
    <b:Author>
      <b:Author>
        <b:NameList>
          <b:Person>
            <b:Last>Virtanen</b:Last>
            <b:First>Pauli</b:First>
          </b:Person>
          <b:Person>
            <b:Last>Gommers</b:Last>
            <b:First>Ralf</b:First>
          </b:Person>
          <b:Person>
            <b:Last>Oliphant</b:Last>
            <b:First>Travis</b:First>
            <b:Middle>E.</b:Middle>
          </b:Person>
          <b:Person>
            <b:Last>Haberland</b:Last>
            <b:First>Matt</b:First>
          </b:Person>
        </b:NameList>
      </b:Author>
    </b:Author>
    <b:Title>SciPy 1.0: fundamental algorithms for scientific computing in Python</b:Title>
    <b:JournalName>Nature Methods</b:JournalName>
    <b:Year>2020</b:Year>
    <b:RefOrder>14</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15</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17</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10</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22</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19</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24</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23</b:RefOrder>
  </b:Source>
  <b:Source>
    <b:Tag>Zhe16</b:Tag>
    <b:SourceType>JournalArticle</b:SourceType>
    <b:Guid>{AD5DF9FF-B49D-4A26-80CE-B2AE5A12F791}</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Year>2016</b:Year>
    <b:JournalName>Remote Sensing</b:JournalName>
    <b:Pages>333</b:Pages>
    <b:Volume>8</b:Volume>
    <b:Issue>4</b:Issue>
    <b:RefOrder>20</b:RefOrder>
  </b:Source>
  <b:Source>
    <b:Tag>Mat14</b:Tag>
    <b:SourceType>JournalArticle</b:SourceType>
    <b:Guid>{591FE749-5437-495F-B40A-24519EE3E9CA}</b:Guid>
    <b:Author>
      <b:Author>
        <b:NameList>
          <b:Person>
            <b:Last>Antuono</b:Last>
            <b:First>Matteo</b:First>
          </b:Person>
          <b:Person>
            <b:Last>Bouscasse</b:Last>
            <b:First>Benjamin</b:First>
          </b:Person>
          <b:Person>
            <b:Last>Colagrossi</b:Last>
            <b:First>Andrea</b:First>
          </b:Person>
          <b:Person>
            <b:Last>Marrone</b:Last>
            <b:First>Salvatore</b:First>
          </b:Person>
        </b:NameList>
      </b:Author>
    </b:Author>
    <b:Title>A measure of spatial disorder in particle methods</b:Title>
    <b:JournalName>Computer Physics Communications</b:JournalName>
    <b:Year>2014</b:Year>
    <b:Volume>185</b:Volume>
    <b:Issue>10</b:Issue>
    <b:RefOrder>12</b:RefOrder>
  </b:Source>
  <b:Source>
    <b:Tag>Tar03</b:Tag>
    <b:SourceType>JournalArticle</b:SourceType>
    <b:Guid>{586C47AA-7102-418E-839D-072D6C75EFA8}</b:Guid>
    <b:Author>
      <b:Author>
        <b:NameList>
          <b:Person>
            <b:Last>Remmel</b:Last>
            <b:First>Tarmo</b:First>
            <b:Middle>K.</b:Middle>
          </b:Person>
          <b:Person>
            <b:Last>Csillag</b:Last>
            <b:First>Ferenc</b:First>
          </b:Person>
        </b:NameList>
      </b:Author>
    </b:Author>
    <b:Title>When are two landscape pattern indices significantly different?</b:Title>
    <b:JournalName>Journal of Geographical Systems</b:JournalName>
    <b:Year>2003</b:Year>
    <b:Pages>331-351</b:Pages>
    <b:Volume>5</b:Volume>
    <b:RefOrder>9</b:RefOrder>
  </b:Source>
  <b:Source>
    <b:Tag>DLu07</b:Tag>
    <b:SourceType>JournalArticle</b:SourceType>
    <b:Guid>{076D4CAC-9834-4296-8541-DDA34FAF96A9}</b:Guid>
    <b:Author>
      <b:Author>
        <b:NameList>
          <b:Person>
            <b:Last>Lu</b:Last>
            <b:First>D.</b:First>
          </b:Person>
          <b:Person>
            <b:Last>Weng</b:Last>
            <b:First>Q.</b:First>
          </b:Person>
        </b:NameList>
      </b:Author>
    </b:Author>
    <b:Title>A survey of image classification methods and techniques for improving classification performance</b:Title>
    <b:JournalName>International Journal of Remote Sensing</b:JournalName>
    <b:Year>2007</b:Year>
    <b:Pages>823-870</b:Pages>
    <b:Volume>1</b:Volume>
    <b:Issue>4</b:Issue>
    <b:RefOrder>34</b:RefOrder>
  </b:Source>
  <b:Source>
    <b:Tag>Dar17</b:Tag>
    <b:SourceType>JournalArticle</b:SourceType>
    <b:Guid>{7BDB235D-AA7B-4E93-851C-049D46AEF249}</b:Guid>
    <b:Author>
      <b:Author>
        <b:NameList>
          <b:Person>
            <b:Last>Phiri</b:Last>
            <b:First>Darius</b:First>
          </b:Person>
          <b:Person>
            <b:Last>Morgenroth</b:Last>
            <b:First>Justin</b:First>
          </b:Person>
        </b:NameList>
      </b:Author>
    </b:Author>
    <b:Title>Developments in Landsat Land Cover Classification Methods: A Review</b:Title>
    <b:JournalName>Remote Sensing</b:JournalName>
    <b:Year>2017</b:Year>
    <b:Volume>9</b:Volume>
    <b:Issue>9</b:Issue>
    <b:RefOrder>3</b:RefOrder>
  </b:Source>
  <b:Source>
    <b:Tag>She16</b:Tag>
    <b:SourceType>JournalArticle</b:SourceType>
    <b:Guid>{71506696-8A8F-4633-A617-FEAD3D33B9ED}</b:Guid>
    <b:Author>
      <b:Author>
        <b:NameList>
          <b:Person>
            <b:Last>Lou</b:Last>
            <b:First>Shezhou</b:First>
          </b:Person>
          <b:Person>
            <b:Last>Wang</b:Last>
            <b:First>Cheng</b:First>
          </b:Person>
          <b:Person>
            <b:Last>Li</b:Last>
            <b:First>Xiaohuan</b:First>
          </b:Person>
          <b:Person>
            <b:Last>Zeng</b:Last>
            <b:First>Hongcheng</b:First>
          </b:Person>
          <b:Person>
            <b:Last>Li</b:Last>
            <b:First>Dong</b:First>
          </b:Person>
          <b:Person>
            <b:Last>Xia</b:Last>
            <b:First>Shaobo</b:First>
          </b:Person>
          <b:Person>
            <b:Last>Wang</b:Last>
            <b:First>Pinghua</b:First>
          </b:Person>
        </b:NameList>
      </b:Author>
    </b:Author>
    <b:Title>Fusion of Airborne Discrete-Return LiDAR and Hyperspectral Data for Land Cover Classification</b:Title>
    <b:JournalName>Remote Sensing</b:JournalName>
    <b:Year>2016</b:Year>
    <b:Volume>8</b:Volume>
    <b:Issue>1</b:Issue>
    <b:RefOrder>2</b:RefOrder>
  </b:Source>
  <b:Source>
    <b:Tag>Phi81</b:Tag>
    <b:SourceType>JournalArticle</b:SourceType>
    <b:Guid>{C9AE3C71-3411-4498-AE55-2A1800B3CDFC}</b:Guid>
    <b:Author>
      <b:Author>
        <b:NameList>
          <b:Person>
            <b:Last>Swain</b:Last>
            <b:First>Philip</b:First>
            <b:Middle>H.</b:Middle>
          </b:Person>
          <b:Person>
            <b:Last>Stephen B. Vardman</b:Last>
            <b:First>James</b:First>
            <b:Middle>C. Tilton</b:Middle>
          </b:Person>
        </b:NameList>
      </b:Author>
    </b:Author>
    <b:Title>Contextual classification of multispectral image data</b:Title>
    <b:JournalName>Pattern Recognition</b:JournalName>
    <b:Year>1981</b:Year>
    <b:Pages>429-441</b:Pages>
    <b:Volume>13</b:Volume>
    <b:Issue>6</b:Issue>
    <b:RefOrder>6</b:RefOrder>
  </b:Source>
  <b:Source>
    <b:Tag>Rob73</b:Tag>
    <b:SourceType>JournalArticle</b:SourceType>
    <b:Guid>{1553C35C-FD6B-421E-BB57-DA0E31A74A64}</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610 - 621</b:Pages>
    <b:Volume>SMC-3</b:Volume>
    <b:Issue>6</b:Issue>
    <b:RefOrder>5</b:RefOrder>
  </b:Source>
  <b:Source>
    <b:Tag>Rog06</b:Tag>
    <b:SourceType>JournalArticle</b:SourceType>
    <b:Guid>{C445BDB3-47E9-4E3C-AF5E-62F8CB272BE5}</b:Guid>
    <b:Author>
      <b:Author>
        <b:NameList>
          <b:Person>
            <b:Last>Trias-Sanz</b:Last>
            <b:First>Roger</b:First>
          </b:Person>
        </b:NameList>
      </b:Author>
    </b:Author>
    <b:Title>Texture Orientation and Period Estimator for Discriminating Between Forests, Orchards, Vineyards, and Tilled Fields</b:Title>
    <b:JournalName>IEEE Transactions on Geoscience and Remote Sensing</b:JournalName>
    <b:Year>2006</b:Year>
    <b:Volume>44</b:Volume>
    <b:Issue>1020</b:Issue>
    <b:RefOrder>8</b:RefOrder>
  </b:Source>
</b:Sources>
</file>

<file path=customXml/itemProps1.xml><?xml version="1.0" encoding="utf-8"?>
<ds:datastoreItem xmlns:ds="http://schemas.openxmlformats.org/officeDocument/2006/customXml" ds:itemID="{33F6DF8F-18B5-4B09-9BC1-F0FBAB804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31</Pages>
  <Words>9161</Words>
  <Characters>52223</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61262</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32</cp:revision>
  <cp:lastPrinted>2018-01-11T18:39:00Z</cp:lastPrinted>
  <dcterms:created xsi:type="dcterms:W3CDTF">2020-03-26T01:52:00Z</dcterms:created>
  <dcterms:modified xsi:type="dcterms:W3CDTF">2020-04-10T17:17:00Z</dcterms:modified>
</cp:coreProperties>
</file>