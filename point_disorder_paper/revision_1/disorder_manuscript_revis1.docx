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302DC6BC"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5A2C60" w:rsidRPr="005A2C60">
        <w:rPr>
          <w:rFonts w:ascii="Arial" w:hAnsi="Arial" w:cs="Arial"/>
        </w:rPr>
        <w:t xml:space="preserve"> and</w:t>
      </w:r>
      <w:r w:rsidRPr="005A2C60">
        <w:rPr>
          <w:rFonts w:ascii="Arial" w:hAnsi="Arial" w:cs="Arial"/>
        </w:rPr>
        <w:t xml:space="preserve"> H.G. Momm</w:t>
      </w:r>
      <w:r w:rsidRPr="005A2C60">
        <w:rPr>
          <w:rFonts w:ascii="Arial" w:hAnsi="Arial" w:cs="Arial"/>
          <w:vertAlign w:val="superscript"/>
        </w:rPr>
        <w:t>1</w:t>
      </w:r>
      <w:r w:rsidR="00155288">
        <w:rPr>
          <w:rStyle w:val="FootnoteReference"/>
          <w:rFonts w:ascii="Arial" w:hAnsi="Arial" w:cs="Arial"/>
        </w:rPr>
        <w:footnoteReference w:id="3"/>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(IoD)</w:t>
      </w:r>
      <w:r w:rsidR="000424EC" w:rsidRPr="000F74CF">
        <w:rPr>
          <w:rFonts w:ascii="Arial" w:hAnsi="Arial" w:cs="Arial"/>
          <w:sz w:val="22"/>
          <w:szCs w:val="22"/>
        </w:rPr>
        <w:t xml:space="preserve">. The IoD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IoD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4551C9D0"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r w:rsidR="004A6A86">
        <w:rPr>
          <w:rFonts w:cs="Arial"/>
        </w:rPr>
        <w:t>; Data Processing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0906368" w:rsidR="00925253" w:rsidRDefault="00D2329A" w:rsidP="00DA653B">
      <w:pPr>
        <w:spacing w:after="240"/>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4B535C">
        <w:t>for pattern detection</w:t>
      </w:r>
      <w:r w:rsidR="00077C05">
        <w:t xml:space="preserve"> are available</w:t>
      </w:r>
      <w:r w:rsidR="00925253">
        <w:t>,</w:t>
      </w:r>
      <w:r w:rsidR="00E72707">
        <w:t xml:space="preserve"> </w:t>
      </w:r>
      <w:r w:rsidR="00EC4FC9">
        <w:t>such as spatial autocorrelation, outlier</w:t>
      </w:r>
      <w:r w:rsidR="005A2C60">
        <w:t xml:space="preserve"> detection</w:t>
      </w:r>
      <w:r w:rsidR="00EC4FC9">
        <w:t>, clustering</w:t>
      </w:r>
      <w:r w:rsidR="00E72707">
        <w:t xml:space="preserve">, </w:t>
      </w:r>
      <w:r w:rsidR="00EC4FC9">
        <w:t>hotspot</w:t>
      </w:r>
      <w:r w:rsidR="00E72707">
        <w:t xml:space="preserve"> detection</w:t>
      </w:r>
      <w:r w:rsidR="005A2C60">
        <w:t>,</w:t>
      </w:r>
      <w:r w:rsidR="00EC4FC9">
        <w:t xml:space="preserve"> and regression </w:t>
      </w:r>
      <w:sdt>
        <w:sdtPr>
          <w:rPr>
            <w:i/>
            <w:iCs/>
          </w:rPr>
          <w:id w:val="-692909866"/>
          <w:citation/>
        </w:sdtPr>
        <w:sdtContent>
          <w:r w:rsidR="00EC4FC9">
            <w:rPr>
              <w:i/>
              <w:iCs/>
            </w:rPr>
            <w:fldChar w:fldCharType="begin"/>
          </w:r>
          <w:r w:rsidR="00EC4FC9">
            <w:instrText xml:space="preserve"> CITATION Sha11 \l 1033 </w:instrText>
          </w:r>
          <w:r w:rsidR="00EC4FC9">
            <w:rPr>
              <w:i/>
              <w:iCs/>
            </w:rPr>
            <w:fldChar w:fldCharType="separate"/>
          </w:r>
          <w:r w:rsidR="00257BB8" w:rsidRPr="00257BB8">
            <w:rPr>
              <w:noProof/>
            </w:rPr>
            <w:t>(Shekhar, et al., 2011)</w:t>
          </w:r>
          <w:r w:rsidR="00EC4FC9">
            <w:rPr>
              <w:i/>
              <w:iCs/>
            </w:rPr>
            <w:fldChar w:fldCharType="end"/>
          </w:r>
        </w:sdtContent>
      </w:sdt>
      <w:r w:rsidR="00EC4FC9">
        <w:rPr>
          <w:i/>
          <w:iCs/>
        </w:rPr>
        <w:t xml:space="preserve">. </w:t>
      </w:r>
      <w:r w:rsidR="00EC4FC9">
        <w:t xml:space="preserve">However, there is a relative scarcity of methods </w:t>
      </w:r>
      <w:r w:rsidR="00350F96">
        <w:t xml:space="preserve">for the analysis </w:t>
      </w:r>
      <w:r w:rsidR="00EC4FC9">
        <w:t>and identi</w:t>
      </w:r>
      <w:r w:rsidR="008152CD">
        <w:t>fication of</w:t>
      </w:r>
      <w:r w:rsidR="00EC4FC9">
        <w:t xml:space="preserve"> patterns purely comprised of the relationships of the coordinate positioning of points of geospatial data. Such “geometric patterns” are evident in the locational structure of many types of geospatial data, such as the neatly ordered placement of trees in an orchard or house</w:t>
      </w:r>
      <w:r w:rsidR="00C62CBC">
        <w:t xml:space="preserve"> centroid</w:t>
      </w:r>
      <w:r w:rsidR="00C937F0">
        <w:t>s</w:t>
      </w:r>
      <w:r w:rsidR="00EC4FC9">
        <w:t xml:space="preserve"> in a</w:t>
      </w:r>
      <w:r w:rsidR="00AD00F4">
        <w:t xml:space="preserve"> planned</w:t>
      </w:r>
      <w:r w:rsidR="00375BF9">
        <w:t xml:space="preserve"> </w:t>
      </w:r>
      <w:r w:rsidR="00EC4FC9">
        <w:t xml:space="preserve">development. </w:t>
      </w:r>
      <w:r w:rsidR="00AB62CA">
        <w:t>G</w:t>
      </w:r>
      <w:r w:rsidR="00EC4FC9">
        <w:t xml:space="preserve">eometric order contrasts with the relative disorder of naturally occurring </w:t>
      </w:r>
      <w:r w:rsidR="0086280D">
        <w:t>features</w:t>
      </w:r>
      <w:r w:rsidR="00EC4FC9">
        <w:t xml:space="preserve">,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w:t>
      </w:r>
      <w:r w:rsidR="00844380">
        <w:t>This</w:t>
      </w:r>
      <w:r w:rsidR="00DA653B">
        <w:t xml:space="preserve"> structure, or lack of structure, is often immediately apparent to human </w:t>
      </w:r>
      <w:r w:rsidR="00EB65DB">
        <w:t>investigators</w:t>
      </w:r>
      <w:r w:rsidR="00DA653B">
        <w:t xml:space="preserve">, yet is surprisingly difficult to define mathematically </w:t>
      </w:r>
      <w:sdt>
        <w:sdtPr>
          <w:id w:val="1280845583"/>
          <w:citation/>
        </w:sdtPr>
        <w:sdtContent>
          <w:r w:rsidR="00DA653B">
            <w:fldChar w:fldCharType="begin"/>
          </w:r>
          <w:r w:rsidR="00DA653B">
            <w:instrText xml:space="preserve"> CITATION Mat14 \l 1033 </w:instrText>
          </w:r>
          <w:r w:rsidR="00DA653B">
            <w:fldChar w:fldCharType="separate"/>
          </w:r>
          <w:r w:rsidR="00257BB8" w:rsidRPr="00257BB8">
            <w:rPr>
              <w:noProof/>
            </w:rPr>
            <w:t>(Antuono, et al., 2014)</w:t>
          </w:r>
          <w:r w:rsidR="00DA653B">
            <w:fldChar w:fldCharType="end"/>
          </w:r>
        </w:sdtContent>
      </w:sdt>
      <w:r w:rsidR="00DA653B">
        <w:t xml:space="preserve">, and </w:t>
      </w:r>
      <w:r w:rsidR="00844380">
        <w:t>so</w:t>
      </w:r>
      <w:r w:rsidR="00DA653B">
        <w:t xml:space="preserve"> there is a relative dearth of methods t</w:t>
      </w:r>
      <w:r w:rsidR="00FF4A85">
        <w:t>hat can be used to analyze geometric patterns in geospatial contexts.</w:t>
      </w:r>
    </w:p>
    <w:p w14:paraId="088F09DC" w14:textId="40C66E9D"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imagery </w:t>
      </w:r>
      <w:sdt>
        <w:sdtPr>
          <w:rPr>
            <w:color w:val="000000" w:themeColor="text1"/>
          </w:rPr>
          <w:id w:val="-646282395"/>
          <w:citation/>
        </w:sdt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257BB8" w:rsidRPr="00257BB8">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257BB8" w:rsidRPr="00257BB8">
            <w:rPr>
              <w:noProof/>
              <w:color w:val="000000" w:themeColor="text1"/>
            </w:rPr>
            <w:t>(Momm, et al., 2009)</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257BB8" w:rsidRPr="00257BB8">
            <w:rPr>
              <w:noProof/>
              <w:color w:val="000000" w:themeColor="text1"/>
            </w:rPr>
            <w:t>(Haralick, et al.,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257BB8" w:rsidRPr="00257BB8">
            <w:rPr>
              <w:noProof/>
              <w:color w:val="000000" w:themeColor="text1"/>
            </w:rPr>
            <w:t>(Momm, et al.,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257BB8" w:rsidRPr="00257BB8">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257BB8" w:rsidRPr="00257BB8">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257BB8" w:rsidRPr="00257BB8">
            <w:rPr>
              <w:noProof/>
              <w:color w:val="000000" w:themeColor="text1"/>
            </w:rPr>
            <w:t>(Trias-Sanz, 2006)</w:t>
          </w:r>
          <w:r>
            <w:rPr>
              <w:color w:val="000000" w:themeColor="text1"/>
            </w:rPr>
            <w:fldChar w:fldCharType="end"/>
          </w:r>
        </w:sdtContent>
      </w:sdt>
      <w:r>
        <w:rPr>
          <w:color w:val="000000" w:themeColor="text1"/>
        </w:rPr>
        <w:t>. Over time, a number of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257BB8" w:rsidRPr="00257BB8">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138647DC" w:rsidR="00D15B67" w:rsidRDefault="0013028F" w:rsidP="009D66C6">
      <w:pPr>
        <w:spacing w:after="240"/>
        <w:rPr>
          <w:color w:val="000000" w:themeColor="text1"/>
        </w:rPr>
      </w:pPr>
      <w:r>
        <w:rPr>
          <w:color w:val="000000" w:themeColor="text1"/>
        </w:rPr>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w:t>
      </w:r>
      <w:r w:rsidR="00D15B67">
        <w:rPr>
          <w:color w:val="000000" w:themeColor="text1"/>
        </w:rPr>
        <w:lastRenderedPageBreak/>
        <w:t xml:space="preserve">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257BB8" w:rsidRPr="00257BB8">
            <w:rPr>
              <w:noProof/>
              <w:color w:val="000000" w:themeColor="text1"/>
            </w:rPr>
            <w:t>(Pauly, et al., 2008)</w:t>
          </w:r>
          <w:r w:rsidR="00D15B67">
            <w:rPr>
              <w:color w:val="000000" w:themeColor="text1"/>
            </w:rPr>
            <w:fldChar w:fldCharType="end"/>
          </w:r>
        </w:sdtContent>
      </w:sdt>
      <w:r w:rsidR="00D15B67">
        <w:rPr>
          <w:color w:val="000000" w:themeColor="text1"/>
        </w:rPr>
        <w:t xml:space="preserve">. Additionally, these algorithms do not make an attempt to quantify the level of regularity of individual points in the point cloud even though the regularity of the point cloud is detected quantitatively. </w:t>
      </w:r>
      <w:proofErr w:type="spellStart"/>
      <w:r w:rsidR="00D15B67" w:rsidRPr="00C937F0">
        <w:rPr>
          <w:color w:val="000000" w:themeColor="text1"/>
        </w:rPr>
        <w:t>Antuono</w:t>
      </w:r>
      <w:proofErr w:type="spellEnd"/>
      <w:r w:rsidR="00D15B67" w:rsidRPr="00C937F0">
        <w:rPr>
          <w:color w:val="000000" w:themeColor="text1"/>
        </w:rPr>
        <w:t xml:space="preserve"> </w:t>
      </w:r>
      <w:r w:rsidR="006D3C48" w:rsidRPr="00C937F0">
        <w:rPr>
          <w:color w:val="000000" w:themeColor="text1"/>
        </w:rPr>
        <w:t>and others</w:t>
      </w:r>
      <w:r w:rsidR="00D15B67">
        <w:rPr>
          <w:i/>
          <w:iCs/>
          <w:color w:val="000000" w:themeColor="text1"/>
        </w:rPr>
        <w:t xml:space="preserve"> </w:t>
      </w:r>
      <w:r w:rsidR="00D15B67">
        <w:rPr>
          <w:color w:val="000000" w:themeColor="text1"/>
        </w:rPr>
        <w:t>suggest</w:t>
      </w:r>
      <w:r w:rsidR="006D3C48">
        <w:rPr>
          <w:color w:val="000000" w:themeColor="text1"/>
        </w:rPr>
        <w:t>ed</w:t>
      </w:r>
      <w:r w:rsidR="00D15B67">
        <w:rPr>
          <w:color w:val="000000" w:themeColor="text1"/>
        </w:rPr>
        <w:t xml:space="preserve">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257BB8" w:rsidRPr="00257BB8">
            <w:rPr>
              <w:noProof/>
              <w:color w:val="000000" w:themeColor="text1"/>
            </w:rPr>
            <w:t>(Antuono, et al., 2014)</w:t>
          </w:r>
          <w:r w:rsidR="00D15B67">
            <w:rPr>
              <w:color w:val="000000" w:themeColor="text1"/>
            </w:rPr>
            <w:fldChar w:fldCharType="end"/>
          </w:r>
        </w:sdtContent>
      </w:sdt>
      <w:r w:rsidR="00D15B67">
        <w:rPr>
          <w:color w:val="000000" w:themeColor="text1"/>
        </w:rPr>
        <w:t xml:space="preserve">. </w:t>
      </w:r>
      <w:r w:rsidR="00D15B67">
        <w:t xml:space="preserve">Because of this, geometric patterns </w:t>
      </w:r>
      <w:r w:rsidR="006D3C48">
        <w:t xml:space="preserve">of </w:t>
      </w:r>
      <w:r w:rsidR="00D15B67">
        <w:t xml:space="preserve">geospatial </w:t>
      </w:r>
      <w:r w:rsidR="00044D2B">
        <w:t>data</w:t>
      </w:r>
      <w:r w:rsidR="006D3C48">
        <w:t xml:space="preserve"> </w:t>
      </w:r>
      <w:del w:id="0" w:author="Jones, Sky" w:date="2020-12-06T19:18:00Z">
        <w:r w:rsidR="006D3C48" w:rsidDel="009E7A23">
          <w:delText>is an aspect</w:delText>
        </w:r>
        <w:r w:rsidR="00044D2B" w:rsidDel="009E7A23">
          <w:delText xml:space="preserve"> </w:delText>
        </w:r>
        <w:r w:rsidR="00D15B67" w:rsidDel="009E7A23">
          <w:delText>that is often</w:delText>
        </w:r>
      </w:del>
      <w:ins w:id="1" w:author="Jones, Sky" w:date="2020-12-06T19:18:00Z">
        <w:r w:rsidR="009E7A23">
          <w:t>typically</w:t>
        </w:r>
      </w:ins>
      <w:r w:rsidR="00D15B67">
        <w:t xml:space="preserve"> ignored</w:t>
      </w:r>
      <w:r w:rsidR="00D15B67">
        <w:rPr>
          <w:color w:val="000000" w:themeColor="text1"/>
        </w:rPr>
        <w:t>,</w:t>
      </w:r>
      <w:r w:rsidR="00E66824">
        <w:rPr>
          <w:color w:val="000000" w:themeColor="text1"/>
        </w:rPr>
        <w:t xml:space="preserve"> and</w:t>
      </w:r>
      <w:r w:rsidR="00D15B67">
        <w:rPr>
          <w:color w:val="000000" w:themeColor="text1"/>
        </w:rPr>
        <w:t xml:space="preserve"> there is a </w:t>
      </w:r>
      <w:del w:id="2" w:author="Jones, Sky" w:date="2020-12-06T19:18:00Z">
        <w:r w:rsidR="00D15B67" w:rsidDel="009E7A23">
          <w:rPr>
            <w:color w:val="000000" w:themeColor="text1"/>
          </w:rPr>
          <w:delText xml:space="preserve">deficiency </w:delText>
        </w:r>
      </w:del>
      <w:ins w:id="3" w:author="Jones, Sky" w:date="2020-12-06T19:18:00Z">
        <w:r w:rsidR="009E7A23">
          <w:rPr>
            <w:color w:val="000000" w:themeColor="text1"/>
          </w:rPr>
          <w:t xml:space="preserve">deficit </w:t>
        </w:r>
      </w:ins>
      <w:r w:rsidR="00D15B67">
        <w:rPr>
          <w:color w:val="000000" w:themeColor="text1"/>
        </w:rPr>
        <w:t xml:space="preserve">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p>
    <w:p w14:paraId="46202256" w14:textId="481FBE05"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(IoD)</w:t>
      </w:r>
      <w:r w:rsidR="00DC3E72">
        <w:t>,</w:t>
      </w:r>
      <w:r w:rsidR="00090347">
        <w:t xml:space="preserve"> </w:t>
      </w:r>
      <w:r w:rsidR="00E30856">
        <w:t xml:space="preserve">quantitatively </w:t>
      </w:r>
      <w:r w:rsidR="00D15B67" w:rsidRPr="00241908">
        <w:t xml:space="preserve">describes the </w:t>
      </w:r>
      <w:r w:rsidR="00D0596F">
        <w:t xml:space="preserve">relative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IoD score to each point allows the identification of areas of relatively high or low point pattern disorder</w:t>
      </w:r>
      <w:ins w:id="4" w:author="Jones, Sky" w:date="2020-12-06T19:17:00Z">
        <w:r w:rsidR="009E7A23">
          <w:t xml:space="preserve">. Up until this point, such a quantitative measure of geometric disorder </w:t>
        </w:r>
      </w:ins>
      <w:ins w:id="5" w:author="Jones, Sky" w:date="2020-12-06T19:19:00Z">
        <w:r w:rsidR="009E7A23">
          <w:t xml:space="preserve">in point sets </w:t>
        </w:r>
      </w:ins>
      <w:ins w:id="6" w:author="Jones, Sky" w:date="2020-12-06T19:17:00Z">
        <w:r w:rsidR="009E7A23">
          <w:t>has not been described for use in geospatial contexts, and thus</w:t>
        </w:r>
      </w:ins>
      <w:ins w:id="7" w:author="Jones, Sky" w:date="2020-12-06T19:19:00Z">
        <w:r w:rsidR="009E7A23">
          <w:t xml:space="preserve"> the </w:t>
        </w:r>
        <w:proofErr w:type="spellStart"/>
        <w:r w:rsidR="009E7A23">
          <w:t>IoD</w:t>
        </w:r>
      </w:ins>
      <w:proofErr w:type="spellEnd"/>
      <w:ins w:id="8" w:author="Jones, Sky" w:date="2020-12-06T19:17:00Z">
        <w:r w:rsidR="009E7A23">
          <w:t xml:space="preserve"> provides a way to enrich</w:t>
        </w:r>
      </w:ins>
      <w:ins w:id="9" w:author="Jones, Sky" w:date="2020-12-06T19:18:00Z">
        <w:r w:rsidR="009E7A23">
          <w:t xml:space="preserve"> the analysis of </w:t>
        </w:r>
      </w:ins>
      <w:ins w:id="10" w:author="Jones, Sky" w:date="2020-12-06T19:19:00Z">
        <w:r w:rsidR="009E7A23">
          <w:t>such point</w:t>
        </w:r>
      </w:ins>
      <w:ins w:id="11" w:author="Jones, Sky" w:date="2020-12-06T19:18:00Z">
        <w:r w:rsidR="009E7A23">
          <w:t xml:space="preserve"> sets</w:t>
        </w:r>
      </w:ins>
      <w:ins w:id="12" w:author="Jones, Sky" w:date="2020-12-06T19:19:00Z">
        <w:r w:rsidR="009E7A23">
          <w:t xml:space="preserve"> by creating a nov</w:t>
        </w:r>
      </w:ins>
      <w:ins w:id="13" w:author="Jones, Sky" w:date="2020-12-06T19:20:00Z">
        <w:r w:rsidR="009E7A23">
          <w:t>el predictor variable</w:t>
        </w:r>
      </w:ins>
      <w:r w:rsidR="008D3579">
        <w:t xml:space="preserve">.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4245E976" w:rsidR="00646FCC" w:rsidRPr="00914136" w:rsidRDefault="00C71F37" w:rsidP="00DC3E72">
      <w:pPr>
        <w:pStyle w:val="Heading2"/>
      </w:pPr>
      <w:r>
        <w:rPr>
          <w:rStyle w:val="LineNumber"/>
          <w:sz w:val="26"/>
        </w:rPr>
        <w:t xml:space="preserve">Algorithm </w:t>
      </w:r>
      <w:r w:rsidR="004E2C49" w:rsidRPr="00914136">
        <w:t>De</w:t>
      </w:r>
      <w:r w:rsidR="00646FCC" w:rsidRPr="00914136">
        <w:t>scription</w:t>
      </w:r>
    </w:p>
    <w:p w14:paraId="0976471C" w14:textId="5C91BD8D" w:rsidR="00D06E10" w:rsidRDefault="00B93A2F" w:rsidP="00A57E9B">
      <w:pPr>
        <w:spacing w:after="120"/>
      </w:pPr>
      <w:r w:rsidRPr="00241908">
        <w:t xml:space="preserve">The IoD </w:t>
      </w:r>
      <w:r w:rsidR="004E2C49">
        <w:t xml:space="preserve">is designed to </w:t>
      </w:r>
      <w:r w:rsidRPr="00241908">
        <w:t>quantif</w:t>
      </w:r>
      <w:r w:rsidR="004E2C49">
        <w:t xml:space="preserve">y similarities in point </w:t>
      </w:r>
      <w:r w:rsidRPr="00241908">
        <w:t>spatial pattern by comparing</w:t>
      </w:r>
      <w:r w:rsidR="004E2C49">
        <w:t xml:space="preserve"> multiple </w:t>
      </w:r>
      <w:r w:rsidRPr="00241908">
        <w:t>“neighborhoods” of points</w:t>
      </w:r>
      <w:r w:rsidR="00A275D3">
        <w:t>;</w:t>
      </w:r>
      <w:r w:rsidR="004E2C49">
        <w:t xml:space="preserve"> in which </w:t>
      </w:r>
      <w:r w:rsidR="00B60C6E">
        <w:t xml:space="preserve">a </w:t>
      </w:r>
      <w:r w:rsidRPr="00241908">
        <w:t xml:space="preserve">neighborhood </w:t>
      </w:r>
      <w:r w:rsidR="00B60C6E">
        <w:t xml:space="preserve">is </w:t>
      </w:r>
      <w:r w:rsidR="004E2C49">
        <w:t>defined by a</w:t>
      </w:r>
      <w:r w:rsidR="00B60C6E">
        <w:t xml:space="preserv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w:t>
      </w:r>
      <w:r w:rsidR="004E2C49">
        <w:t>n</w:t>
      </w:r>
      <w:r w:rsidRPr="00241908">
        <w:t xml:space="preserve"> </w:t>
      </w:r>
      <w:r w:rsidR="004E2C49">
        <w:t>individual</w:t>
      </w:r>
      <w:r w:rsidR="004E2C49" w:rsidRPr="00241908">
        <w:t xml:space="preserve"> </w:t>
      </w:r>
      <w:r w:rsidRPr="00241908">
        <w:t>point</w:t>
      </w:r>
      <w:r w:rsidR="0030311A">
        <w:t>.</w:t>
      </w:r>
      <w:r w:rsidRPr="00241908">
        <w:t xml:space="preserve"> </w:t>
      </w:r>
      <w:r w:rsidR="00A275D3">
        <w:t xml:space="preserve">In each pair of neighborhood analysis, an IoD sub-score is calculated for the point being investigated. </w:t>
      </w:r>
      <w:r w:rsidR="00C71F37">
        <w:t>The IoD for a point is obtained by calculating the IoD sub-score for that point and each of its neighbors and taking the mean of these scores</w:t>
      </w:r>
      <w:r w:rsidR="00A275D3">
        <w:t xml:space="preserve">. </w:t>
      </w:r>
    </w:p>
    <w:p w14:paraId="2971952A" w14:textId="7DE2EAD0" w:rsidR="00C71F37" w:rsidRDefault="00C71F37" w:rsidP="00A57E9B">
      <w:pPr>
        <w:spacing w:after="120"/>
      </w:pPr>
      <w:r w:rsidRPr="00241908">
        <w:t xml:space="preserve">If two neighborhoods are similar, then </w:t>
      </w:r>
      <w:r>
        <w:t xml:space="preserve">the relative positions of </w:t>
      </w:r>
      <w:r w:rsidRPr="00241908">
        <w:t xml:space="preserve">corresponding points will be close together; </w:t>
      </w:r>
      <w:r>
        <w:t xml:space="preserve">conversely, </w:t>
      </w:r>
      <w:r w:rsidRPr="00241908">
        <w:t>if two neighborhoods are dissimilar, then corresponding points will be far apart. A point</w:t>
      </w:r>
      <w:r>
        <w:t xml:space="preserve"> set</w:t>
      </w:r>
      <w:r w:rsidRPr="00241908">
        <w:t xml:space="preserve"> that is “ordered” will have a neighborhood that is, </w:t>
      </w:r>
      <w:r>
        <w:t>on average</w:t>
      </w:r>
      <w:r w:rsidRPr="00241908">
        <w:t>, similar to the neighborhoods of all of its neighbors</w:t>
      </w:r>
      <w:r>
        <w:t>, and thus the typical point-pair deviation will be small. Because this is a relative rather than absolute metric</w:t>
      </w:r>
      <w:r w:rsidRPr="00241908">
        <w:t xml:space="preserve">, an arbitrary point </w:t>
      </w:r>
      <w:r>
        <w:t xml:space="preserve">set </w:t>
      </w:r>
      <w:r w:rsidRPr="00241908">
        <w:t xml:space="preserve">could potentially have any IoD </w:t>
      </w:r>
      <w:r>
        <w:t>value since</w:t>
      </w:r>
      <w:r w:rsidRPr="00241908">
        <w:t xml:space="preserve"> the IoD quantifies the disorder of a point relative to the other points in the set and in accordance with the algorithm’s </w:t>
      </w:r>
      <w:r w:rsidRPr="00241908">
        <w:lastRenderedPageBreak/>
        <w:t>parameterization</w:t>
      </w:r>
      <w:r>
        <w:t>. Consequently,</w:t>
      </w:r>
      <w:r w:rsidRPr="00241908">
        <w:t xml:space="preserve"> ordered points do not necessarily have a low IoD but rather have an IoD that is lower than the </w:t>
      </w:r>
      <w:r>
        <w:t xml:space="preserve">IoD of disordered </w:t>
      </w:r>
      <w:r w:rsidRPr="00241908">
        <w:t xml:space="preserve">points in the same dataset </w:t>
      </w:r>
      <w:r>
        <w:t xml:space="preserve">at </w:t>
      </w:r>
      <w:r w:rsidRPr="00241908">
        <w:t>the scale of interest.</w:t>
      </w:r>
    </w:p>
    <w:p w14:paraId="6C7564E6" w14:textId="7D2EF9DE" w:rsidR="00F16CAD" w:rsidRDefault="0053741D" w:rsidP="0039294B">
      <w:pPr>
        <w:spacing w:after="120"/>
        <w:rPr>
          <w:ins w:id="14" w:author="Jones, Sky" w:date="2020-12-06T20:19:00Z"/>
        </w:rPr>
      </w:pPr>
      <w:r w:rsidRPr="00863468">
        <w:t xml:space="preserve">The calculation of </w:t>
      </w:r>
      <w:del w:id="15" w:author="Jones, Sky" w:date="2020-12-06T20:14:00Z">
        <w:r w:rsidR="00B04879" w:rsidRPr="00863468" w:rsidDel="00D211A1">
          <w:delText xml:space="preserve"> </w:delText>
        </w:r>
      </w:del>
      <w:r w:rsidR="00C71F37" w:rsidRPr="00863468">
        <w:t xml:space="preserve">the </w:t>
      </w:r>
      <w:proofErr w:type="spellStart"/>
      <w:r w:rsidRPr="00863468">
        <w:t>IoD</w:t>
      </w:r>
      <w:proofErr w:type="spellEnd"/>
      <w:r w:rsidRPr="00863468">
        <w:t xml:space="preserve"> sub</w:t>
      </w:r>
      <w:r w:rsidR="00C71F37" w:rsidRPr="00863468">
        <w:t>-</w:t>
      </w:r>
      <w:r w:rsidRPr="00863468">
        <w:t>score between two</w:t>
      </w:r>
      <w:r w:rsidR="009050D8" w:rsidRPr="00863468">
        <w:t xml:space="preserve"> </w:t>
      </w:r>
      <w:r w:rsidRPr="00863468">
        <w:t xml:space="preserve">points </w:t>
      </w:r>
      <w:r w:rsidR="00EE0EA0" w:rsidRPr="00863468">
        <w:t>p</w:t>
      </w:r>
      <w:r w:rsidRPr="00863468">
        <w:rPr>
          <w:vertAlign w:val="subscript"/>
        </w:rPr>
        <w:t xml:space="preserve">1 </w:t>
      </w:r>
      <w:r w:rsidRPr="00863468">
        <w:t xml:space="preserve">and </w:t>
      </w:r>
      <w:r w:rsidR="00EE0EA0" w:rsidRPr="00863468">
        <w:t>p</w:t>
      </w:r>
      <w:r w:rsidRPr="00863468">
        <w:rPr>
          <w:vertAlign w:val="subscript"/>
        </w:rPr>
        <w:t>2</w:t>
      </w:r>
      <w:r w:rsidR="00F94FC3">
        <w:t xml:space="preserve">, </w:t>
      </w:r>
      <w:r w:rsidR="00C71F37" w:rsidRPr="00863468">
        <w:t xml:space="preserve">which </w:t>
      </w:r>
      <w:r w:rsidRPr="00863468">
        <w:t xml:space="preserve">are part of </w:t>
      </w:r>
      <w:r w:rsidR="00C71F37" w:rsidRPr="00863468">
        <w:t xml:space="preserve">the </w:t>
      </w:r>
      <w:r w:rsidRPr="00863468">
        <w:t xml:space="preserve">set of points </w:t>
      </w:r>
      <w:proofErr w:type="gramStart"/>
      <w:r w:rsidR="007A2A2F" w:rsidRPr="00863468">
        <w:t>P</w:t>
      </w:r>
      <w:proofErr w:type="gramEnd"/>
      <w:r w:rsidR="00283B85">
        <w:t>,</w:t>
      </w:r>
      <w:r w:rsidR="008C27D8" w:rsidRPr="00863468">
        <w:t xml:space="preserve"> </w:t>
      </w:r>
      <w:r w:rsidRPr="00863468">
        <w:t>is as follows</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r w:rsidR="008D2C40" w:rsidRPr="00863468">
        <w:t>)</w:t>
      </w:r>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B). Similarly, a child point p</w:t>
      </w:r>
      <w:r w:rsidR="00C71F37" w:rsidRPr="00863468">
        <w:rPr>
          <w:vertAlign w:val="subscript"/>
        </w:rPr>
        <w:t>2</w:t>
      </w:r>
      <w:r w:rsidR="00C71F37" w:rsidRPr="00863468">
        <w:t xml:space="preserve"> is defined and its neighbors N</w:t>
      </w:r>
      <w:r w:rsidR="00C71F37" w:rsidRPr="00863468">
        <w:rPr>
          <w:vertAlign w:val="subscript"/>
        </w:rPr>
        <w:t>2</w:t>
      </w:r>
      <w:r w:rsidR="00C71F37" w:rsidRPr="00863468">
        <w:t xml:space="preserve"> selected (blue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C). Absolute X and Y coordinates values for all points in neighborhoods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 transformed to a relative coordinate system in which both parent and child points 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D). Each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the mean 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 xml:space="preserve">E). The mean value of the cost function is the </w:t>
      </w:r>
      <w:proofErr w:type="spellStart"/>
      <w:r w:rsidR="00C71F37" w:rsidRPr="00863468">
        <w:t>IoD</w:t>
      </w:r>
      <w:proofErr w:type="spellEnd"/>
      <w:r w:rsidR="00C71F37" w:rsidRPr="00863468">
        <w:t xml:space="preserve"> sub-score</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r w:rsidR="008D2C40" w:rsidRPr="00863468">
        <w:t>)</w:t>
      </w:r>
      <w:r w:rsidR="00C71F37" w:rsidRPr="00863468">
        <w:t xml:space="preserve">. </w:t>
      </w:r>
      <w:r w:rsidR="005F48E0" w:rsidRPr="00863468">
        <w:t>The process continues by recording the sub-score and repeating the operation by selecting a new child point</w:t>
      </w:r>
      <w:ins w:id="16" w:author="Jones, Sky" w:date="2020-12-06T20:21:00Z">
        <w:r w:rsidR="00F16CAD">
          <w:t xml:space="preserve"> until the sub-score has been calculated for every neighbor</w:t>
        </w:r>
      </w:ins>
      <w:r w:rsidR="005F48E0" w:rsidRPr="00863468">
        <w:t xml:space="preserve">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44BC" w:rsidRPr="00E559DF">
        <w:t xml:space="preserve">Figure </w:t>
      </w:r>
      <w:r w:rsidR="00EF44BC" w:rsidRPr="00EF44BC">
        <w:rPr>
          <w:noProof/>
        </w:rPr>
        <w:t>2</w:t>
      </w:r>
      <w:r w:rsidR="005F48E0" w:rsidRPr="00863468">
        <w:fldChar w:fldCharType="end"/>
      </w:r>
      <w:r w:rsidR="005F48E0" w:rsidRPr="00863468">
        <w:t xml:space="preserve">F). </w:t>
      </w:r>
      <w:r w:rsidR="008D2C40" w:rsidRPr="00863468">
        <w:t>Optionally, prior to point pair assignment, it is possible to apply a second coordinate transformation to N</w:t>
      </w:r>
      <w:r w:rsidR="008D2C40" w:rsidRPr="00863468">
        <w:rPr>
          <w:vertAlign w:val="subscript"/>
        </w:rPr>
        <w:t>2</w:t>
      </w:r>
      <w:r w:rsidR="008D2C40" w:rsidRPr="00863468">
        <w:t xml:space="preserve"> to further minimize the cost of point assignment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r w:rsidR="008D2C40" w:rsidRPr="00863468">
        <w:t xml:space="preserve">). </w:t>
      </w:r>
      <w:ins w:id="17" w:author="Jones, Sky" w:date="2020-12-06T20:19:00Z">
        <w:r w:rsidR="00F16CAD">
          <w:t xml:space="preserve">Once the </w:t>
        </w:r>
        <w:proofErr w:type="spellStart"/>
        <w:r w:rsidR="00F16CAD">
          <w:t>I</w:t>
        </w:r>
      </w:ins>
      <w:ins w:id="18" w:author="Jones, Sky" w:date="2020-12-06T20:20:00Z">
        <w:r w:rsidR="00F16CAD">
          <w:t>oD-subscore</w:t>
        </w:r>
        <w:proofErr w:type="spellEnd"/>
        <w:r w:rsidR="00F16CAD">
          <w:t xml:space="preserve"> is calculated for every </w:t>
        </w:r>
      </w:ins>
      <w:ins w:id="19" w:author="Jones, Sky" w:date="2020-12-06T20:21:00Z">
        <w:r w:rsidR="00F16CAD">
          <w:t xml:space="preserve">child </w:t>
        </w:r>
      </w:ins>
      <w:ins w:id="20" w:author="Jones, Sky" w:date="2020-12-06T20:20:00Z">
        <w:r w:rsidR="00F16CAD">
          <w:t xml:space="preserve">point within </w:t>
        </w:r>
      </w:ins>
      <w:ins w:id="21" w:author="Jones, Sky" w:date="2020-12-06T20:21:00Z">
        <w:r w:rsidR="00F16CAD">
          <w:t>the parent</w:t>
        </w:r>
      </w:ins>
      <w:ins w:id="22" w:author="Jones, Sky" w:date="2020-12-06T20:20:00Z">
        <w:r w:rsidR="00F16CAD">
          <w:t xml:space="preserve"> point’s neighborhood, the </w:t>
        </w:r>
        <w:proofErr w:type="spellStart"/>
        <w:r w:rsidR="00F16CAD">
          <w:t>IoD</w:t>
        </w:r>
        <w:proofErr w:type="spellEnd"/>
        <w:r w:rsidR="00F16CAD">
          <w:t xml:space="preserve"> </w:t>
        </w:r>
      </w:ins>
      <w:proofErr w:type="spellStart"/>
      <w:ins w:id="23" w:author="Jones, Sky" w:date="2020-12-06T20:21:00Z">
        <w:r w:rsidR="00F16CAD">
          <w:t>fo</w:t>
        </w:r>
        <w:proofErr w:type="spellEnd"/>
        <w:r w:rsidR="00F16CAD">
          <w:t xml:space="preserve"> the parent point </w:t>
        </w:r>
      </w:ins>
      <w:ins w:id="24" w:author="Jones, Sky" w:date="2020-12-06T20:20:00Z">
        <w:r w:rsidR="00F16CAD">
          <w:t>is calculated as the mean of these sub</w:t>
        </w:r>
      </w:ins>
      <w:ins w:id="25" w:author="Jones, Sky" w:date="2020-12-06T20:23:00Z">
        <w:r w:rsidR="00A72E45">
          <w:t>-</w:t>
        </w:r>
      </w:ins>
      <w:ins w:id="26" w:author="Jones, Sky" w:date="2020-12-06T20:20:00Z">
        <w:r w:rsidR="00F16CAD">
          <w:t>scores.</w:t>
        </w:r>
      </w:ins>
    </w:p>
    <w:p w14:paraId="5470124D" w14:textId="20CD1932" w:rsidR="001A7B4A" w:rsidRDefault="001341FE" w:rsidP="0039294B">
      <w:pPr>
        <w:spacing w:after="120"/>
      </w:pPr>
      <w:del w:id="27" w:author="Jones, Sky" w:date="2020-12-06T20:23:00Z">
        <w:r w:rsidDel="00B30956">
          <w:delText xml:space="preserve">The </w:delText>
        </w:r>
        <w:r w:rsidR="00EE0EA0" w:rsidDel="00B30956">
          <w:delText>IoD sub</w:delText>
        </w:r>
        <w:r w:rsidDel="00B30956">
          <w:delText>-</w:delText>
        </w:r>
        <w:r w:rsidR="00EE0EA0" w:rsidDel="00B30956">
          <w:delText xml:space="preserve">score is </w:delText>
        </w:r>
        <w:r w:rsidR="00EE0EA0" w:rsidRPr="00DC3E72" w:rsidDel="00B30956">
          <w:delText>not</w:delText>
        </w:r>
        <w:r w:rsidR="00EE0EA0" w:rsidDel="00B30956">
          <w:rPr>
            <w:i/>
            <w:iCs/>
          </w:rPr>
          <w:delText xml:space="preserve"> </w:delText>
        </w:r>
        <w:r w:rsidR="00EE0EA0" w:rsidDel="00B30956">
          <w:delText>the IoD itself, but rather an intermediate</w:delText>
        </w:r>
        <w:r w:rsidDel="00B30956">
          <w:delText xml:space="preserve"> parameter used </w:delText>
        </w:r>
        <w:r w:rsidR="00EE0EA0" w:rsidDel="00B30956">
          <w:delText>in the calculation of the IoD for a given point.</w:delText>
        </w:r>
        <w:r w:rsidR="005F1872" w:rsidDel="00B30956">
          <w:delText xml:space="preserve"> </w:delText>
        </w:r>
      </w:del>
      <w:r w:rsidR="005A33D8">
        <w:t>A low</w:t>
      </w:r>
      <w:r w:rsidR="005F1872">
        <w:t xml:space="preserve"> </w:t>
      </w:r>
      <w:proofErr w:type="spellStart"/>
      <w:r w:rsidR="005F1872">
        <w:t>IoD</w:t>
      </w:r>
      <w:proofErr w:type="spellEnd"/>
      <w:r w:rsidR="005F1872">
        <w:t xml:space="preserve"> sub</w:t>
      </w:r>
      <w:r>
        <w:t>-</w:t>
      </w:r>
      <w:r w:rsidR="005F1872">
        <w:t xml:space="preserve">score </w:t>
      </w:r>
      <w:r w:rsidR="005A33D8">
        <w:t>implies</w:t>
      </w:r>
      <w:r w:rsidR="005F1872">
        <w:t xml:space="preserve"> geometric </w:t>
      </w:r>
      <w:r w:rsidR="005A33D8">
        <w:t xml:space="preserve">similarity between the </w:t>
      </w:r>
      <w:r>
        <w:t xml:space="preserve">neighborhoods of </w:t>
      </w:r>
      <w:r w:rsidR="005A33D8">
        <w:t xml:space="preserve">two </w:t>
      </w:r>
      <w:r>
        <w:t xml:space="preserve">particular </w:t>
      </w:r>
      <w:r w:rsidR="005A33D8">
        <w:t>points</w:t>
      </w:r>
      <w:ins w:id="28" w:author="Jones, Sky" w:date="2020-12-06T20:23:00Z">
        <w:r w:rsidR="00B30956">
          <w:t xml:space="preserve">. Because the </w:t>
        </w:r>
        <w:proofErr w:type="spellStart"/>
        <w:r w:rsidR="00B30956">
          <w:t>IoD</w:t>
        </w:r>
        <w:proofErr w:type="spellEnd"/>
        <w:r w:rsidR="00B30956">
          <w:t xml:space="preserve"> is </w:t>
        </w:r>
      </w:ins>
      <w:ins w:id="29" w:author="Jones, Sky" w:date="2020-12-06T20:24:00Z">
        <w:r w:rsidR="00B30956">
          <w:t xml:space="preserve">the mean of </w:t>
        </w:r>
        <w:r w:rsidR="00550562">
          <w:t xml:space="preserve">all </w:t>
        </w:r>
        <w:proofErr w:type="spellStart"/>
        <w:r w:rsidR="00550562">
          <w:t>IoD</w:t>
        </w:r>
        <w:proofErr w:type="spellEnd"/>
        <w:r w:rsidR="00550562">
          <w:t xml:space="preserve"> sub-scores in a neighborhood,</w:t>
        </w:r>
      </w:ins>
      <w:del w:id="30" w:author="Jones, Sky" w:date="2020-12-06T20:23:00Z">
        <w:r w:rsidR="005F1872" w:rsidDel="00B30956">
          <w:delText>,</w:delText>
        </w:r>
      </w:del>
      <w:del w:id="31" w:author="Jones, Sky" w:date="2020-12-06T20:24:00Z">
        <w:r w:rsidR="005F1872" w:rsidDel="00550562">
          <w:delText xml:space="preserve"> whereas </w:delText>
        </w:r>
        <w:r w:rsidR="005A33D8" w:rsidDel="00550562">
          <w:delText xml:space="preserve">a low IoD implies the </w:delText>
        </w:r>
      </w:del>
      <w:del w:id="32" w:author="Jones, Sky" w:date="2020-12-06T19:58:00Z">
        <w:r w:rsidDel="007D2D2D">
          <w:delText xml:space="preserve">relative </w:delText>
        </w:r>
      </w:del>
      <w:del w:id="33" w:author="Jones, Sky" w:date="2020-12-06T20:24:00Z">
        <w:r w:rsidR="005A33D8" w:rsidDel="00550562">
          <w:delText>presence of a geometric</w:delText>
        </w:r>
      </w:del>
      <w:del w:id="34" w:author="Jones, Sky" w:date="2020-12-06T19:58:00Z">
        <w:r w:rsidR="005A33D8" w:rsidDel="007D2D2D">
          <w:delText xml:space="preserve"> </w:delText>
        </w:r>
      </w:del>
      <w:del w:id="35" w:author="Jones, Sky" w:date="2020-12-06T20:24:00Z">
        <w:r w:rsidDel="00550562">
          <w:delText xml:space="preserve">ordered </w:delText>
        </w:r>
        <w:r w:rsidR="005A33D8" w:rsidDel="00550562">
          <w:delText>pattern around a given point.</w:delText>
        </w:r>
      </w:del>
      <w:ins w:id="36" w:author="Jones, Sky" w:date="2020-12-06T20:24:00Z">
        <w:r w:rsidR="00550562">
          <w:t xml:space="preserve"> a low </w:t>
        </w:r>
        <w:proofErr w:type="spellStart"/>
        <w:r w:rsidR="00550562">
          <w:t>IoD</w:t>
        </w:r>
        <w:proofErr w:type="spellEnd"/>
        <w:r w:rsidR="00550562">
          <w:t xml:space="preserve"> implies that a parent point’s neighborhood shows a general geometric similarity to </w:t>
        </w:r>
      </w:ins>
      <w:ins w:id="37" w:author="Jones, Sky" w:date="2020-12-06T20:25:00Z">
        <w:r w:rsidR="00550562">
          <w:t xml:space="preserve">its neighbors neighborhoods, and thus there is the existence of geometric structure, </w:t>
        </w:r>
        <w:proofErr w:type="spellStart"/>
        <w:r w:rsidR="00550562">
          <w:t>orderedness</w:t>
        </w:r>
        <w:proofErr w:type="spellEnd"/>
        <w:r w:rsidR="00550562">
          <w:t xml:space="preserve"> or homogeneity within the vicinity of the parent neighborhood.</w:t>
        </w:r>
      </w:ins>
    </w:p>
    <w:p w14:paraId="63537C9D" w14:textId="06B4938F" w:rsidR="00D046E7" w:rsidRPr="00241908" w:rsidRDefault="00D046E7" w:rsidP="006644EE">
      <w:pPr>
        <w:pStyle w:val="Heading3"/>
        <w:spacing w:after="120"/>
      </w:pPr>
      <w:bookmarkStart w:id="38" w:name="_Ref31567409"/>
      <w:r w:rsidRPr="00241908">
        <w:t xml:space="preserve">Point </w:t>
      </w:r>
      <w:r w:rsidR="001341FE">
        <w:t xml:space="preserve">Pair </w:t>
      </w:r>
      <w:r w:rsidRPr="00241908">
        <w:t>Assignment</w:t>
      </w:r>
      <w:bookmarkEnd w:id="38"/>
    </w:p>
    <w:p w14:paraId="3D7EA1F3" w14:textId="2F0C8FC9" w:rsidR="00886ED7" w:rsidRPr="00241908" w:rsidRDefault="00BB14FB" w:rsidP="006644EE">
      <w:pPr>
        <w:spacing w:after="120"/>
      </w:pPr>
      <w:r>
        <w:t>Calculation of the IoD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w:t>
      </w:r>
      <w:r w:rsidR="00886ED7" w:rsidRPr="00241908">
        <w:t>.</w:t>
      </w:r>
      <w:r>
        <w:t xml:space="preserve"> Additionally, </w:t>
      </w:r>
      <w:r w:rsidR="001341FE">
        <w:t>a goodness-of-fit metric is calculated for</w:t>
      </w:r>
      <w:r>
        <w:t xml:space="preserve"> every point-pair assignment that describes how good the assignment is</w:t>
      </w:r>
      <w:r w:rsidR="001341FE">
        <w:t xml:space="preserve">. The objective is to find </w:t>
      </w:r>
      <w:r>
        <w:t xml:space="preserve">an optimal set of point-pair assignments such that </w:t>
      </w:r>
      <w:r w:rsidR="00642B3A">
        <w:t>the</w:t>
      </w:r>
      <w:r>
        <w:t xml:space="preserve"> average cost of assignment is minimized. The cost function for point-pair assignment is arbitrary</w:t>
      </w:r>
      <w:r w:rsidR="0022151E">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w:t>
      </w:r>
      <w:r w:rsidR="00FD3C71">
        <w:t xml:space="preserve"> </w:t>
      </w:r>
      <w:r w:rsidR="00886ED7" w:rsidRPr="00241908">
        <w:t xml:space="preserve">distance between </w:t>
      </w:r>
      <w:r w:rsidR="00360074">
        <w:t>the two members of a point pair</w:t>
      </w:r>
      <w:r w:rsidR="0022151E">
        <w:t xml:space="preserve">, </w:t>
      </w:r>
      <w:r w:rsidR="00164A68">
        <w:t>two points that are close together are a more obvious match than those that are far apart</w:t>
      </w:r>
      <w:r w:rsidR="0022151E">
        <w:t>. O</w:t>
      </w:r>
      <w:r w:rsidR="00886ED7" w:rsidRPr="00241908">
        <w:t>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44BC" w:rsidRPr="00241908">
        <w:t xml:space="preserve">Figure </w:t>
      </w:r>
      <w:r w:rsidR="00EF44BC" w:rsidRPr="00EF44BC">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ins w:id="39" w:author="Jones, Sky" w:date="2020-12-06T19:56:00Z">
        <w:r w:rsidR="007D2D2D">
          <w:t xml:space="preserve"> Sigmoidal functions are particularly useful since their </w:t>
        </w:r>
      </w:ins>
      <w:ins w:id="40" w:author="Jones, Sky" w:date="2020-12-06T19:57:00Z">
        <w:r w:rsidR="007D2D2D">
          <w:t>parameterization allows users to defin</w:t>
        </w:r>
      </w:ins>
      <w:ins w:id="41" w:author="Jones, Sky" w:date="2020-12-06T19:58:00Z">
        <w:r w:rsidR="007D2D2D">
          <w:t xml:space="preserve">e the </w:t>
        </w:r>
        <w:r w:rsidR="00753DDA">
          <w:t>distance at which</w:t>
        </w:r>
      </w:ins>
      <w:ins w:id="42" w:author="Jones, Sky" w:date="2020-12-06T19:59:00Z">
        <w:r w:rsidR="00753DDA">
          <w:t xml:space="preserve"> the cost function should begin to increase (K</w:t>
        </w:r>
        <w:r w:rsidR="00753DDA" w:rsidRPr="00753DDA">
          <w:rPr>
            <w:vertAlign w:val="subscript"/>
            <w:rPrChange w:id="43" w:author="Jones, Sky" w:date="2020-12-06T19:59:00Z">
              <w:rPr/>
            </w:rPrChange>
          </w:rPr>
          <w:t>m</w:t>
        </w:r>
        <w:r w:rsidR="00753DDA">
          <w:t>) and the rapidity with which i</w:t>
        </w:r>
      </w:ins>
      <w:ins w:id="44" w:author="Jones, Sky" w:date="2020-12-06T20:00:00Z">
        <w:r w:rsidR="00753DDA">
          <w:t>t should increase (cooperativity) in addition to imposing well-defined bounds on the range of the function (</w:t>
        </w:r>
      </w:ins>
      <w:ins w:id="45" w:author="Jones, Sky" w:date="2020-12-06T20:01:00Z">
        <w:r w:rsidR="00753DDA">
          <w:fldChar w:fldCharType="begin"/>
        </w:r>
        <w:r w:rsidR="00753DDA">
          <w:instrText xml:space="preserve"> REF _Ref30350025 \h </w:instrText>
        </w:r>
      </w:ins>
      <w:r w:rsidR="00753DDA">
        <w:fldChar w:fldCharType="separate"/>
      </w:r>
      <w:ins w:id="46" w:author="Jones, Sky" w:date="2020-12-06T20:01:00Z">
        <w:r w:rsidR="00753DDA" w:rsidRPr="00241908">
          <w:rPr>
            <w:i/>
            <w:iCs/>
          </w:rPr>
          <w:t xml:space="preserve">Figure </w:t>
        </w:r>
        <w:r w:rsidR="00753DDA">
          <w:rPr>
            <w:i/>
            <w:iCs/>
            <w:noProof/>
          </w:rPr>
          <w:t>3</w:t>
        </w:r>
        <w:r w:rsidR="00753DDA">
          <w:fldChar w:fldCharType="end"/>
        </w:r>
      </w:ins>
      <w:ins w:id="47" w:author="Jones, Sky" w:date="2020-12-06T20:00:00Z">
        <w:r w:rsidR="00753DDA">
          <w:t>).</w:t>
        </w:r>
      </w:ins>
      <w:del w:id="48" w:author="Jones, Sky" w:date="2020-12-06T19:56:00Z">
        <w:r w:rsidR="007977D3" w:rsidRPr="00241908" w:rsidDel="007D2D2D">
          <w:delText xml:space="preserve"> </w:delText>
        </w:r>
      </w:del>
    </w:p>
    <w:p w14:paraId="7C8CCE7D" w14:textId="6712A56A" w:rsidR="001F2999" w:rsidRPr="00241908" w:rsidRDefault="000A680F" w:rsidP="006644EE">
      <w:pPr>
        <w:spacing w:after="120"/>
      </w:pPr>
      <w:r w:rsidRPr="00241908">
        <w:t xml:space="preserve">The </w:t>
      </w:r>
      <w:r w:rsidR="001E2850">
        <w:t xml:space="preserve">assignment of correspondence, or </w:t>
      </w:r>
      <w:r w:rsidR="001341FE">
        <w:t xml:space="preserve">assignment </w:t>
      </w:r>
      <w:r w:rsidRPr="00241908">
        <w:t>problem</w:t>
      </w:r>
      <w:r w:rsidR="001E2850">
        <w:t>,</w:t>
      </w:r>
      <w:r w:rsidRPr="00241908">
        <w:t xml:space="preserve"> is formulated</w:t>
      </w:r>
      <w:r w:rsidR="00525015" w:rsidRPr="00241908">
        <w:t xml:space="preserve"> </w:t>
      </w:r>
      <w:r w:rsidR="00283B85">
        <w:t xml:space="preserve">in </w:t>
      </w:r>
      <w:r w:rsidRPr="00241908">
        <w:t>such</w:t>
      </w:r>
      <w:r w:rsidR="006315A2">
        <w:t xml:space="preserve"> way</w:t>
      </w:r>
      <w:r w:rsidRPr="00241908">
        <w:t xml:space="preserve"> that there exists a complete bipartite graph</w:t>
      </w:r>
      <w:r w:rsidR="00BF77D0">
        <w:t xml:space="preserve"> composed of two sets </w:t>
      </w:r>
      <w:r w:rsidR="00C937F0">
        <w:t xml:space="preserve">of </w:t>
      </w:r>
      <w:r w:rsidR="00BF77D0">
        <w:t xml:space="preserve">parent and </w:t>
      </w:r>
      <w:r w:rsidR="00914136">
        <w:t xml:space="preserve">child </w:t>
      </w:r>
      <w:r w:rsidR="00BF77D0">
        <w:t>vertices</w:t>
      </w:r>
      <w:r w:rsidR="006315A2">
        <w:t xml:space="preserve"> (</w:t>
      </w:r>
      <w:r w:rsidR="00C937F0">
        <w:fldChar w:fldCharType="begin"/>
      </w:r>
      <w:r w:rsidR="00C937F0">
        <w:instrText xml:space="preserve"> REF _Ref38030104 \h </w:instrText>
      </w:r>
      <w:r w:rsidR="00C937F0">
        <w:fldChar w:fldCharType="separate"/>
      </w:r>
      <w:r w:rsidR="00EF44BC" w:rsidRPr="00E559DF">
        <w:t xml:space="preserve">Figure </w:t>
      </w:r>
      <w:r w:rsidR="00EF44BC">
        <w:rPr>
          <w:i/>
          <w:iCs/>
          <w:noProof/>
        </w:rPr>
        <w:t>2</w:t>
      </w:r>
      <w:r w:rsidR="00C937F0">
        <w:fldChar w:fldCharType="end"/>
      </w:r>
      <w:r w:rsidR="00C937F0">
        <w:t>E</w:t>
      </w:r>
      <w:r w:rsidR="006315A2">
        <w:t>)</w:t>
      </w:r>
      <w:r w:rsidR="00BF77D0">
        <w:t>. E</w:t>
      </w:r>
      <w:r w:rsidRPr="00241908">
        <w:t xml:space="preserve">ach </w:t>
      </w:r>
      <w:r w:rsidR="00914136">
        <w:t xml:space="preserve">candidate </w:t>
      </w:r>
      <w:r w:rsidR="00914136">
        <w:lastRenderedPageBreak/>
        <w:t>solution</w:t>
      </w:r>
      <w:r w:rsidR="00DC3E72">
        <w:t xml:space="preserve"> </w:t>
      </w:r>
      <w:r w:rsidR="00BF77D0">
        <w:t>connect</w:t>
      </w:r>
      <w:r w:rsidR="00DC3E72">
        <w:t>s</w:t>
      </w:r>
      <w:r w:rsidR="00BF77D0">
        <w:t xml:space="preserve"> a parent to a </w:t>
      </w:r>
      <w:r w:rsidR="00914136">
        <w:t xml:space="preserve">child </w:t>
      </w:r>
      <w:r w:rsidR="00DC3E72">
        <w:t>and</w:t>
      </w:r>
      <w:r w:rsidRPr="00241908">
        <w:t xml:space="preserve">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w:t>
      </w:r>
      <w:r w:rsidR="001E2850">
        <w:t>in</w:t>
      </w:r>
      <w:r w:rsidR="00525015" w:rsidRPr="00241908">
        <w:t>complete</w:t>
      </w:r>
      <w:r w:rsidR="00C937F0">
        <w:t>, b</w:t>
      </w:r>
      <w:r w:rsidR="00525015" w:rsidRPr="00241908">
        <w:t xml:space="preserve">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75DCD89F" w:rsidR="0051113D" w:rsidRDefault="00F47E37" w:rsidP="00594195">
      <w:pPr>
        <w:spacing w:after="120"/>
        <w:rPr>
          <w:ins w:id="49" w:author="Jones, Sky" w:date="2020-12-06T18:57:00Z"/>
        </w:rPr>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w:t>
      </w:r>
      <w:r w:rsidR="006315A2">
        <w:t xml:space="preserve">to improve computing </w:t>
      </w:r>
      <w:r w:rsidR="00CF4249" w:rsidRPr="00241908">
        <w:t>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proofErr w:type="spellStart"/>
      <w:r w:rsidR="00AD4F6A">
        <w:rPr>
          <w:i/>
          <w:iCs/>
        </w:rPr>
        <w:t>scipy</w:t>
      </w:r>
      <w:proofErr w:type="spellEnd"/>
      <w:sdt>
        <w:sdtPr>
          <w:id w:val="-502819173"/>
          <w:citation/>
        </w:sdtPr>
        <w:sdtContent>
          <w:r w:rsidR="00C937F0">
            <w:fldChar w:fldCharType="begin"/>
          </w:r>
          <w:r w:rsidR="00C937F0">
            <w:instrText xml:space="preserve"> CITATION Oli06 \l 1033 </w:instrText>
          </w:r>
          <w:r w:rsidR="00C937F0">
            <w:fldChar w:fldCharType="separate"/>
          </w:r>
          <w:r w:rsidR="00257BB8">
            <w:rPr>
              <w:noProof/>
            </w:rPr>
            <w:t xml:space="preserve"> </w:t>
          </w:r>
          <w:r w:rsidR="00257BB8" w:rsidRPr="00257BB8">
            <w:rPr>
              <w:noProof/>
            </w:rPr>
            <w:t>(Oliphant, 2006)</w:t>
          </w:r>
          <w:r w:rsidR="00C937F0">
            <w:fldChar w:fldCharType="end"/>
          </w:r>
        </w:sdtContent>
      </w:sdt>
      <w:r w:rsidR="00C937F0">
        <w:t>.</w:t>
      </w:r>
      <w:r w:rsidR="00914136">
        <w:t xml:space="preserve">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6315A2">
        <w:t xml:space="preserve">, </w:t>
      </w:r>
      <w:sdt>
        <w:sdtPr>
          <w:id w:val="1935927057"/>
          <w:citation/>
        </w:sdtPr>
        <w:sdtContent>
          <w:r w:rsidR="00102128" w:rsidRPr="00241908">
            <w:fldChar w:fldCharType="begin"/>
          </w:r>
          <w:r w:rsidR="00102128" w:rsidRPr="00241908">
            <w:instrText xml:space="preserve"> CITATION HWK55 \l 1033 </w:instrText>
          </w:r>
          <w:r w:rsidR="00102128" w:rsidRPr="00241908">
            <w:fldChar w:fldCharType="separate"/>
          </w:r>
          <w:r w:rsidR="00257BB8" w:rsidRPr="00257BB8">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proofErr w:type="spellStart"/>
      <w:proofErr w:type="gramStart"/>
      <w:r w:rsidR="00E32CDC" w:rsidRPr="00AD4F6A">
        <w:rPr>
          <w:i/>
          <w:iCs/>
        </w:rPr>
        <w:t>P</w:t>
      </w:r>
      <w:r w:rsidR="00E32CDC" w:rsidRPr="00AD4F6A">
        <w:rPr>
          <w:i/>
          <w:iCs/>
          <w:vertAlign w:val="subscript"/>
        </w:rPr>
        <w:t>j</w:t>
      </w:r>
      <w:proofErr w:type="spellEnd"/>
      <w:r w:rsidR="000565F4">
        <w:t xml:space="preserve"> </w:t>
      </w:r>
      <w:r w:rsidR="0050356C">
        <w:rPr>
          <w:i/>
          <w:iCs/>
          <w:vertAlign w:val="subscript"/>
        </w:rPr>
        <w:t xml:space="preserve"> </w:t>
      </w:r>
      <w:r w:rsidR="0050356C">
        <w:t>is</w:t>
      </w:r>
      <w:proofErr w:type="gramEnd"/>
      <w:r w:rsidR="0050356C">
        <w:t xml:space="preserve">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594195">
        <w:t xml:space="preserve">The Hungarian algorithm takes advantage of the fact that subtracting a constant from a row or column does not change the set of optimal entries, and so by repeatedly subtracting values from rows and columns the assignment problem can be reduced to a </w:t>
      </w:r>
      <w:r w:rsidR="006315A2">
        <w:t>f</w:t>
      </w:r>
      <w:r w:rsidR="00594195">
        <w:t xml:space="preserve">orm where some of the </w:t>
      </w:r>
      <w:r w:rsidR="005316D4">
        <w:t xml:space="preserve">matrix </w:t>
      </w:r>
      <w:r w:rsidR="00594195">
        <w:t>entries are 0</w:t>
      </w:r>
      <w:r w:rsidR="00D77585" w:rsidRPr="00D77585">
        <w:t xml:space="preserve"> </w:t>
      </w:r>
      <w:sdt>
        <w:sdtPr>
          <w:id w:val="1531848449"/>
          <w:citation/>
        </w:sdtPr>
        <w:sdtContent>
          <w:r w:rsidR="00D77585" w:rsidRPr="00241908">
            <w:fldChar w:fldCharType="begin"/>
          </w:r>
          <w:r w:rsidR="00D77585" w:rsidRPr="00241908">
            <w:instrText xml:space="preserve"> CITATION HWK55 \l 1033 </w:instrText>
          </w:r>
          <w:r w:rsidR="00D77585" w:rsidRPr="00241908">
            <w:fldChar w:fldCharType="separate"/>
          </w:r>
          <w:r w:rsidR="00257BB8" w:rsidRPr="00257BB8">
            <w:rPr>
              <w:noProof/>
            </w:rPr>
            <w:t>(Kuhn, 1955)</w:t>
          </w:r>
          <w:r w:rsidR="00D77585" w:rsidRPr="00241908">
            <w:fldChar w:fldCharType="end"/>
          </w:r>
        </w:sdtContent>
      </w:sdt>
      <w:r w:rsidR="00594195">
        <w:t>.</w:t>
      </w:r>
    </w:p>
    <w:p w14:paraId="346F50E9" w14:textId="5D5CF0AE" w:rsidR="006A575A" w:rsidRPr="00241908" w:rsidRDefault="006A575A" w:rsidP="00594195">
      <w:pPr>
        <w:spacing w:after="120"/>
      </w:pPr>
      <w:ins w:id="50" w:author="Jones, Sky" w:date="2020-12-06T18:57:00Z">
        <w:r>
          <w:t xml:space="preserve">It is of note that the solution to the assignment problem explained here is not the </w:t>
        </w:r>
      </w:ins>
      <w:ins w:id="51" w:author="Jones, Sky" w:date="2020-12-06T18:58:00Z">
        <w:r>
          <w:t xml:space="preserve">only possible solution but merely the one implemented for the </w:t>
        </w:r>
        <w:proofErr w:type="spellStart"/>
        <w:r>
          <w:t>IoD</w:t>
        </w:r>
        <w:proofErr w:type="spellEnd"/>
        <w:r>
          <w:t xml:space="preserve"> in this paper. The Hungarian method was selected as it is a wel</w:t>
        </w:r>
      </w:ins>
      <w:ins w:id="52" w:author="Jones, Sky" w:date="2020-12-06T18:59:00Z">
        <w:r>
          <w:t xml:space="preserve">l-accepted, </w:t>
        </w:r>
      </w:ins>
      <w:ins w:id="53" w:author="Jones, Sky" w:date="2020-12-06T18:58:00Z">
        <w:r>
          <w:t>ubiquitous solution</w:t>
        </w:r>
      </w:ins>
      <w:ins w:id="54" w:author="Jones, Sky" w:date="2020-12-06T18:59:00Z">
        <w:r>
          <w:t>.</w:t>
        </w:r>
      </w:ins>
    </w:p>
    <w:p w14:paraId="7CFD46BC" w14:textId="4410583A" w:rsidR="00594107" w:rsidRPr="00241908" w:rsidRDefault="00947845" w:rsidP="0050356C">
      <w:pPr>
        <w:pStyle w:val="Heading3"/>
        <w:spacing w:after="120"/>
      </w:pPr>
      <w:r>
        <w:t xml:space="preserve">Point Set </w:t>
      </w:r>
      <w:r w:rsidR="00594107" w:rsidRPr="00241908">
        <w:t>Realignment</w:t>
      </w:r>
    </w:p>
    <w:p w14:paraId="43789441" w14:textId="01FE186A" w:rsidR="00194A01" w:rsidRPr="00241908" w:rsidRDefault="00594107">
      <w:pPr>
        <w:spacing w:after="120"/>
      </w:pPr>
      <w:r w:rsidRPr="00241908">
        <w:t xml:space="preserve">In some </w:t>
      </w:r>
      <w:proofErr w:type="gramStart"/>
      <w:r w:rsidRPr="00241908">
        <w:t>cases</w:t>
      </w:r>
      <w:proofErr w:type="gramEnd"/>
      <w:r w:rsidRPr="00241908">
        <w:t xml:space="preserve"> it may be desirable to realign neighborhoods for better correspondence</w:t>
      </w:r>
      <w:r w:rsidR="00D004D8">
        <w:t xml:space="preserve"> (</w:t>
      </w:r>
      <w:r w:rsidR="006315A2">
        <w:t>point sets registration</w:t>
      </w:r>
      <w:r w:rsidR="00D004D8">
        <w:t>)</w:t>
      </w:r>
      <w:r w:rsidRPr="00241908">
        <w:t xml:space="preserve"> if it is suspected that spatial patterns in the data may become offset</w:t>
      </w:r>
      <w:r w:rsidR="006315A2">
        <w:t>,</w:t>
      </w:r>
      <w:r w:rsidRPr="00241908">
        <w:t xml:space="preserve"> rotate</w:t>
      </w:r>
      <w:r w:rsidR="006315A2">
        <w:t>d</w:t>
      </w:r>
      <w:r w:rsidRPr="00241908">
        <w:t>, scale</w:t>
      </w:r>
      <w:r w:rsidR="006315A2">
        <w:t>d,</w:t>
      </w:r>
      <w:r w:rsidRPr="00241908">
        <w:t xml:space="preserve"> or </w:t>
      </w:r>
      <w:r w:rsidR="006315A2" w:rsidRPr="00241908">
        <w:t>flip</w:t>
      </w:r>
      <w:r w:rsidR="006315A2">
        <w:t>ped</w:t>
      </w:r>
      <w:r w:rsidR="00D004D8">
        <w:t xml:space="preserve"> </w:t>
      </w:r>
      <w:r w:rsidR="00D004D8" w:rsidRPr="00241908">
        <w:t>(</w:t>
      </w:r>
      <w:r w:rsidR="00D004D8" w:rsidRPr="00241908">
        <w:fldChar w:fldCharType="begin"/>
      </w:r>
      <w:r w:rsidR="00D004D8" w:rsidRPr="00241908">
        <w:instrText xml:space="preserve"> REF _Ref30352305 \h  \* MERGEFORMAT </w:instrText>
      </w:r>
      <w:r w:rsidR="00D004D8" w:rsidRPr="00241908">
        <w:fldChar w:fldCharType="separate"/>
      </w:r>
      <w:r w:rsidR="00EF44BC" w:rsidRPr="00241908">
        <w:t xml:space="preserve">Figure </w:t>
      </w:r>
      <w:r w:rsidR="00EF44BC" w:rsidRPr="00EF44BC">
        <w:rPr>
          <w:noProof/>
        </w:rPr>
        <w:t>4</w:t>
      </w:r>
      <w:r w:rsidR="00D004D8" w:rsidRPr="00241908">
        <w:fldChar w:fldCharType="end"/>
      </w:r>
      <w:r w:rsidR="00D004D8" w:rsidRPr="00241908">
        <w:t>)</w:t>
      </w:r>
      <w:r w:rsidRPr="00241908">
        <w:t xml:space="preserve">. </w:t>
      </w:r>
      <w:r w:rsidR="006315A2">
        <w:t xml:space="preserve">Existing point registration methods require a cost function to evaluate candidate solutions. </w:t>
      </w:r>
      <w:r w:rsidR="00A81FA1">
        <w:t xml:space="preserve">In this study, </w:t>
      </w:r>
      <w:r w:rsidR="00A81FA1" w:rsidRPr="00A81FA1">
        <w:t xml:space="preserve">the same cost function </w:t>
      </w:r>
      <w:r w:rsidR="00A81FA1">
        <w:t>described for point pair assignment was used in the point set realignment.</w:t>
      </w:r>
    </w:p>
    <w:p w14:paraId="03282EBE" w14:textId="445ADA9B" w:rsidR="00473AF3" w:rsidRDefault="00947845" w:rsidP="006644EE">
      <w:pPr>
        <w:spacing w:after="120"/>
      </w:pPr>
      <w:r>
        <w:t>Although multiple methods are available</w:t>
      </w:r>
      <w:r w:rsidR="00D004D8">
        <w:t>,</w:t>
      </w:r>
      <w:r>
        <w:t xml:space="preserve"> and </w:t>
      </w:r>
      <w:r w:rsidR="00F83281">
        <w:t xml:space="preserve">any of them </w:t>
      </w:r>
      <w:r>
        <w:t xml:space="preserve">could </w:t>
      </w:r>
      <w:r w:rsidR="00F83281">
        <w:t>ha</w:t>
      </w:r>
      <w:r w:rsidR="00285B2D">
        <w:t>ve</w:t>
      </w:r>
      <w:r w:rsidR="00F83281">
        <w:t xml:space="preserve"> been </w:t>
      </w:r>
      <w:r>
        <w:t xml:space="preserve">used, </w:t>
      </w:r>
      <w:r w:rsidR="00506F05" w:rsidRPr="00241908">
        <w:t>the Iterative Closest Point</w:t>
      </w:r>
      <w:r w:rsidR="00473AF3" w:rsidRPr="00241908">
        <w:t xml:space="preserve"> (ICP)</w:t>
      </w:r>
      <w:r w:rsidR="00506F05" w:rsidRPr="00241908">
        <w:t xml:space="preserve"> method</w:t>
      </w:r>
      <w:r w:rsidR="00831B3C" w:rsidRPr="00241908">
        <w:t xml:space="preserve"> </w:t>
      </w:r>
      <w:r w:rsidR="00D004D8">
        <w:t xml:space="preserve">was selected </w:t>
      </w:r>
      <w:sdt>
        <w:sdtPr>
          <w:id w:val="1980024319"/>
          <w:citation/>
        </w:sdtPr>
        <w:sdtContent>
          <w:r w:rsidR="00831B3C" w:rsidRPr="00241908">
            <w:fldChar w:fldCharType="begin"/>
          </w:r>
          <w:r w:rsidR="00831B3C" w:rsidRPr="00241908">
            <w:instrText xml:space="preserve"> CITATION Bes92 \l 1033 </w:instrText>
          </w:r>
          <w:r w:rsidR="00831B3C" w:rsidRPr="00241908">
            <w:fldChar w:fldCharType="separate"/>
          </w:r>
          <w:r w:rsidR="00257BB8" w:rsidRPr="00257BB8">
            <w:rPr>
              <w:noProof/>
            </w:rPr>
            <w:t>(Besl &amp; McKay, 1992)</w:t>
          </w:r>
          <w:r w:rsidR="00831B3C" w:rsidRPr="00241908">
            <w:fldChar w:fldCharType="end"/>
          </w:r>
        </w:sdtContent>
      </w:sdt>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831B3C" w:rsidRPr="00241908">
        <w:t>and then find</w:t>
      </w:r>
      <w:r w:rsidR="0045287E" w:rsidRPr="00241908">
        <w:t>s</w:t>
      </w:r>
      <w:r w:rsidR="00831B3C" w:rsidRPr="00241908">
        <w:t xml:space="preserve"> the least squares </w:t>
      </w:r>
      <w:r w:rsidR="001545DC">
        <w:t xml:space="preserve">of the </w:t>
      </w:r>
      <w:r w:rsidR="00831B3C" w:rsidRPr="00241908">
        <w:t>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6F4464DE" w14:textId="4F7233F1" w:rsidR="00194A01" w:rsidRPr="00241908" w:rsidRDefault="00194A01" w:rsidP="006644EE">
      <w:pPr>
        <w:pStyle w:val="Heading3"/>
        <w:spacing w:after="120"/>
      </w:pPr>
      <w:r w:rsidRPr="00241908">
        <w:t>Scoring Function</w:t>
      </w:r>
    </w:p>
    <w:p w14:paraId="3E119D89" w14:textId="44F8FF15" w:rsidR="00285B2D" w:rsidRDefault="00194A01" w:rsidP="00285B2D">
      <w:pPr>
        <w:spacing w:after="120"/>
      </w:pPr>
      <w:r w:rsidRPr="00241908">
        <w:t xml:space="preserve">Once two neighborhoods have been assigned to one another, </w:t>
      </w:r>
      <w:r w:rsidR="001545DC">
        <w:t>a</w:t>
      </w:r>
      <w:r w:rsidR="001545DC" w:rsidRPr="00241908">
        <w:t xml:space="preserve"> </w:t>
      </w:r>
      <w:r w:rsidRPr="00241908">
        <w:t xml:space="preserve">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xml:space="preserve">. It is convenient to define a scoring function that has a lower bound of 0 (to describe no disorder) and an upper bound of 1 (to describe maximal disorder), though such a </w:t>
      </w:r>
      <w:r w:rsidRPr="00241908">
        <w:lastRenderedPageBreak/>
        <w:t xml:space="preserve">range is arbitrary. </w:t>
      </w:r>
      <w:r w:rsidR="00320192">
        <w:t xml:space="preserve">Using the same function used in the point pair assignment </w:t>
      </w:r>
      <w:r w:rsidR="00320192" w:rsidRPr="00241908">
        <w:t>ensures that the calculated point correspondence results in the minimum score possibl</w:t>
      </w:r>
      <w:r w:rsidR="00320192">
        <w:t>e.</w:t>
      </w:r>
      <w:bookmarkStart w:id="55" w:name="_Ref31888367"/>
    </w:p>
    <w:bookmarkEnd w:id="55"/>
    <w:p w14:paraId="21E441AC" w14:textId="77777777" w:rsidR="00A82E81" w:rsidRPr="00241908" w:rsidRDefault="00A82E81" w:rsidP="00A82E81">
      <w:pPr>
        <w:pStyle w:val="Heading3"/>
        <w:spacing w:after="120"/>
      </w:pPr>
      <w:r>
        <w:t>Unpaired points</w:t>
      </w:r>
    </w:p>
    <w:p w14:paraId="5060C5C4" w14:textId="4CB81BDE" w:rsidR="00B530F2" w:rsidRPr="00241908" w:rsidRDefault="00A82E81" w:rsidP="00A82E81">
      <w:pPr>
        <w:spacing w:after="120"/>
      </w:pPr>
      <w:r>
        <w:t>Often neighborhoods being compared do not have the same number of points. This will</w:t>
      </w:r>
      <w:r w:rsidRPr="00241908">
        <w:t xml:space="preserve"> result </w:t>
      </w:r>
      <w:r>
        <w:t xml:space="preserve">in </w:t>
      </w:r>
      <w:r w:rsidRPr="00241908">
        <w:t xml:space="preserve">unpaired points. </w:t>
      </w:r>
      <w:r w:rsidR="003A337E" w:rsidRPr="00241908">
        <w:t>Because the distance between a point and its assigned partner is used to calculate the point’s assignment score</w:t>
      </w:r>
      <w:r w:rsidR="00130F1E" w:rsidRPr="00241908">
        <w:t xml:space="preserve">, a decision must be made </w:t>
      </w:r>
      <w:r w:rsidR="00972381">
        <w:t>regarding</w:t>
      </w:r>
      <w:r w:rsidR="00972381" w:rsidRPr="00241908">
        <w:t xml:space="preserve"> </w:t>
      </w:r>
      <w:r w:rsidR="00130F1E" w:rsidRPr="00241908">
        <w:t xml:space="preserve">how </w:t>
      </w:r>
      <w:r w:rsidR="00972381">
        <w:t xml:space="preserve">to </w:t>
      </w:r>
      <w:r w:rsidR="003A337E" w:rsidRPr="00241908">
        <w:t>calculate assignment scores for unpaired points.</w:t>
      </w:r>
    </w:p>
    <w:p w14:paraId="414CF1D8" w14:textId="1C1216E0" w:rsidR="00320192"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w:t>
      </w:r>
      <w:r w:rsidR="00642B3A">
        <w:t xml:space="preserve">that </w:t>
      </w:r>
      <w:r w:rsidR="004666FC">
        <w:t>assigning a neighborhood with few points to another with many points could lead to a small IoD despite the fac</w:t>
      </w:r>
      <w:r w:rsidR="00283B85">
        <w:t>t</w:t>
      </w:r>
      <w:r w:rsidR="004666FC">
        <w:t xml:space="preserve"> that no true point correspondence </w:t>
      </w:r>
      <w:r w:rsidR="005C7E1C">
        <w:t xml:space="preserve">necessarily </w:t>
      </w:r>
      <w:r w:rsidR="004666FC">
        <w:t xml:space="preserve">exists. </w:t>
      </w:r>
    </w:p>
    <w:p w14:paraId="79BFC020" w14:textId="6D13F68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w:t>
      </w:r>
      <w:r w:rsidR="005B1C0C">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44BC" w:rsidRPr="00241908">
        <w:t xml:space="preserve">Figure </w:t>
      </w:r>
      <w:r w:rsidR="00EF44BC" w:rsidRPr="00EF44BC">
        <w:rPr>
          <w:noProof/>
        </w:rPr>
        <w:t>4</w:t>
      </w:r>
      <w:r w:rsidR="00334647" w:rsidRPr="00241908">
        <w:fldChar w:fldCharType="end"/>
      </w:r>
      <w:r w:rsidR="005B1C0C">
        <w:t>)</w:t>
      </w:r>
      <w:r w:rsidR="00334647" w:rsidRPr="00241908">
        <w:t>. In this case, penalizing unpaired points would raise the IoD even though true pattern correspondence exists.</w:t>
      </w:r>
    </w:p>
    <w:p w14:paraId="3DCDBC10" w14:textId="7338B37E" w:rsidR="00A82E81"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w:t>
      </w:r>
      <w:r w:rsidR="00334647" w:rsidRPr="00241908">
        <w:t xml:space="preserve">This allows for patterns in compared neighborhoods to be of unequal spatial extent while </w:t>
      </w:r>
      <w:r w:rsidR="005B1C0C">
        <w:t>preventing</w:t>
      </w:r>
      <w:r w:rsidR="00334647" w:rsidRPr="00241908">
        <w:t xml:space="preserve"> noisy points from </w:t>
      </w:r>
      <w:r w:rsidR="005B1C0C">
        <w:t>reducing</w:t>
      </w:r>
      <w:r w:rsidR="005B1C0C" w:rsidRPr="00241908">
        <w:t xml:space="preserve"> </w:t>
      </w:r>
      <w:r w:rsidR="00334647" w:rsidRPr="00241908">
        <w:t xml:space="preserve">the IoD. In </w:t>
      </w:r>
      <w:r w:rsidR="005B1C0C">
        <w:t xml:space="preserve">the case of </w:t>
      </w:r>
      <w:r w:rsidR="00334647" w:rsidRPr="00241908">
        <w:t xml:space="preserve">2-dimensional points, this can be visualized as the </w:t>
      </w:r>
      <w:r w:rsidR="00205EE7">
        <w:t xml:space="preserve">area enclosed </w:t>
      </w:r>
      <w:r w:rsidR="00083B05">
        <w:t xml:space="preserve">by </w:t>
      </w:r>
      <w:r w:rsidR="00CE1068">
        <w:t xml:space="preserve">a </w:t>
      </w:r>
      <w:r w:rsidR="00334647" w:rsidRPr="00241908">
        <w:t xml:space="preserve">rubber band stretched over the </w:t>
      </w:r>
      <w:r w:rsidR="005B1C0C">
        <w:t xml:space="preserve">assigned </w:t>
      </w:r>
      <w:r w:rsidR="00334647" w:rsidRPr="00241908">
        <w:t>set</w:t>
      </w:r>
      <w:r w:rsidR="005B1C0C">
        <w:t xml:space="preserve"> (</w:t>
      </w:r>
      <w:r w:rsidR="005B1C0C" w:rsidRPr="00241908">
        <w:fldChar w:fldCharType="begin"/>
      </w:r>
      <w:r w:rsidR="005B1C0C" w:rsidRPr="00241908">
        <w:instrText xml:space="preserve"> REF _Ref30352305 \h  \* MERGEFORMAT </w:instrText>
      </w:r>
      <w:r w:rsidR="005B1C0C" w:rsidRPr="00241908">
        <w:fldChar w:fldCharType="separate"/>
      </w:r>
      <w:r w:rsidR="00EF44BC" w:rsidRPr="00241908">
        <w:t xml:space="preserve">Figure </w:t>
      </w:r>
      <w:r w:rsidR="00EF44BC" w:rsidRPr="00EF44BC">
        <w:rPr>
          <w:noProof/>
        </w:rPr>
        <w:t>4</w:t>
      </w:r>
      <w:r w:rsidR="005B1C0C" w:rsidRPr="00241908">
        <w:fldChar w:fldCharType="end"/>
      </w:r>
      <w:r w:rsidR="005B1C0C">
        <w:t>)</w:t>
      </w:r>
      <w:r w:rsidR="005B1C0C" w:rsidRPr="00241908">
        <w:t>.</w:t>
      </w:r>
      <w:r w:rsidR="005B1C0C">
        <w:t xml:space="preserve"> This was the option adopted</w:t>
      </w:r>
      <w:r w:rsidR="00A82E81">
        <w:t xml:space="preserve"> for this paper</w:t>
      </w:r>
      <w:ins w:id="56" w:author="Jones, Sky" w:date="2020-12-06T20:41:00Z">
        <w:r w:rsidR="00AC0649">
          <w:t xml:space="preserve">, thought it should be noted that this solution may not perform well for highly irregular patterns </w:t>
        </w:r>
      </w:ins>
      <w:ins w:id="57" w:author="Jones, Sky" w:date="2020-12-06T20:42:00Z">
        <w:r w:rsidR="00AC0649">
          <w:t>with large convexities or topological holes.</w:t>
        </w:r>
      </w:ins>
      <w:del w:id="58" w:author="Jones, Sky" w:date="2020-12-06T20:41:00Z">
        <w:r w:rsidR="005B1C0C" w:rsidDel="00AC0649">
          <w:delText>.</w:delText>
        </w:r>
        <w:r w:rsidR="00334647" w:rsidRPr="00241908" w:rsidDel="00AC0649">
          <w:delText xml:space="preserve"> </w:delText>
        </w:r>
      </w:del>
    </w:p>
    <w:p w14:paraId="166005C7" w14:textId="3CAC44F6" w:rsidR="00646FCC" w:rsidRPr="00241908" w:rsidRDefault="00646FCC" w:rsidP="006644EE">
      <w:pPr>
        <w:pStyle w:val="Heading2"/>
        <w:spacing w:after="120"/>
      </w:pPr>
      <w:r w:rsidRPr="00241908">
        <w:t>Theoretical Evaluation</w:t>
      </w:r>
    </w:p>
    <w:p w14:paraId="779FDADC" w14:textId="5A84F328" w:rsidR="004B5CDD" w:rsidRPr="001B127D" w:rsidRDefault="00FA21B1" w:rsidP="006644EE">
      <w:pPr>
        <w:spacing w:after="120"/>
      </w:pPr>
      <w:r>
        <w:t>S</w:t>
      </w:r>
      <w:r w:rsidRPr="00241908">
        <w:t>ynthetically generated patterns and their IoD scores</w:t>
      </w:r>
      <w:r>
        <w:t xml:space="preserve"> were evaluated (</w:t>
      </w:r>
      <w:r w:rsidRPr="00241908">
        <w:fldChar w:fldCharType="begin"/>
      </w:r>
      <w:r w:rsidRPr="00241908">
        <w:instrText xml:space="preserve"> REF _Ref30353144 \h  \* MERGEFORMAT </w:instrText>
      </w:r>
      <w:r w:rsidRPr="00241908">
        <w:fldChar w:fldCharType="separate"/>
      </w:r>
      <w:r w:rsidR="00EF44BC" w:rsidRPr="00241908">
        <w:t xml:space="preserve">Figure </w:t>
      </w:r>
      <w:r w:rsidR="00EF44BC" w:rsidRPr="00EF44BC">
        <w:rPr>
          <w:noProof/>
        </w:rPr>
        <w:t>5</w:t>
      </w:r>
      <w:r w:rsidRPr="00241908">
        <w:fldChar w:fldCharType="end"/>
      </w:r>
      <w:r>
        <w:t>)</w:t>
      </w:r>
      <w:r w:rsidRPr="00241908">
        <w:t xml:space="preserve">. The inner blue circle </w:t>
      </w:r>
      <w:r>
        <w:t>describes</w:t>
      </w:r>
      <w:r w:rsidRPr="00241908">
        <w:t xml:space="preserve"> the neighborhood size</w:t>
      </w:r>
      <w:r>
        <w:t xml:space="preserve"> and </w:t>
      </w:r>
      <w:r w:rsidRPr="00241908">
        <w:t xml:space="preserve">the red circle </w:t>
      </w:r>
      <w:r>
        <w:t>denotes</w:t>
      </w:r>
      <w:r w:rsidRPr="00241908">
        <w:t xml:space="preserve"> the radius outside of which the pattern becomes increasingly perturbed with noise</w:t>
      </w:r>
      <w:r w:rsidR="00CE0E19" w:rsidRPr="001B127D">
        <w:t xml:space="preserve"> of increasing strength outside an arbitrary distance from the origin. Thus, the order of the pattern is entirely preserved within the arbitrary radius, but the system becomes increasingly disordered beyond that radius. </w:t>
      </w:r>
      <w:r w:rsidR="00F87A5D" w:rsidRPr="00F87A5D">
        <w:t xml:space="preserve">Multiple patterns were investigated: </w:t>
      </w:r>
      <w:r w:rsidR="004B4AA1" w:rsidRPr="004B4AA1">
        <w:t>square grid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A), rectangular grid modified with a sinusoidal function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B), pattern formed by overlaying concentric circles with equal linear point densities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C), pattern formed by overlapping a square grid with a copy of the same grid rotated 45 degrees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D), pattern formed by overlapping two offset rectangular grids</w:t>
      </w:r>
      <w:r w:rsidR="00085F95">
        <w:t xml:space="preserve"> (</w:t>
      </w:r>
      <w:r w:rsidR="00085F95">
        <w:fldChar w:fldCharType="begin"/>
      </w:r>
      <w:r w:rsidR="00085F95">
        <w:instrText xml:space="preserve"> REF _Ref30353144 \h </w:instrText>
      </w:r>
      <w:r w:rsidR="00085F95">
        <w:fldChar w:fldCharType="separate"/>
      </w:r>
      <w:r w:rsidR="00EF44BC" w:rsidRPr="00241908">
        <w:t xml:space="preserve">Figure </w:t>
      </w:r>
      <w:r w:rsidR="00EF44BC">
        <w:rPr>
          <w:i/>
          <w:iCs/>
          <w:noProof/>
        </w:rPr>
        <w:t>5</w:t>
      </w:r>
      <w:r w:rsidR="00085F95">
        <w:fldChar w:fldCharType="end"/>
      </w:r>
      <w:r w:rsidR="00085F95">
        <w:t>E)</w:t>
      </w:r>
      <w:r w:rsidR="004B4AA1" w:rsidRPr="004B4AA1">
        <w:t>, pattern formed by overlapping three offset rectangular grids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F).</w:t>
      </w:r>
    </w:p>
    <w:p w14:paraId="5C0EB244" w14:textId="77777777" w:rsidR="001913BD" w:rsidRDefault="00FA21B1" w:rsidP="006644EE">
      <w:pPr>
        <w:spacing w:after="120"/>
        <w:rPr>
          <w:ins w:id="59" w:author="Jones, Sky" w:date="2020-12-06T19:51:00Z"/>
        </w:rPr>
      </w:pPr>
      <w:r>
        <w:lastRenderedPageBreak/>
        <w:t>The IoD for a</w:t>
      </w:r>
      <w:r w:rsidR="00503159" w:rsidRPr="00241908">
        <w:t xml:space="preserve">ll synthetic datasets were evaluated </w:t>
      </w:r>
      <w:r>
        <w:t>based on</w:t>
      </w:r>
      <w:r w:rsidR="00503159" w:rsidRPr="00241908">
        <w:t xml:space="preserve"> a sigmoidal function for point assignment and assignment scoring. </w:t>
      </w:r>
      <w:r w:rsidR="004B5CDD" w:rsidRPr="00241908">
        <w:t>Each synthetic point set was evaluated twice: with and without iterative closest point realignment, but with no other changes to algorithm parameters</w:t>
      </w:r>
      <w:r>
        <w:t xml:space="preserve"> (</w:t>
      </w:r>
      <w:r w:rsidRPr="00241908">
        <w:fldChar w:fldCharType="begin"/>
      </w:r>
      <w:r w:rsidRPr="00241908">
        <w:instrText xml:space="preserve"> REF _Ref33129304 \h  \* MERGEFORMAT </w:instrText>
      </w:r>
      <w:r w:rsidRPr="00241908">
        <w:fldChar w:fldCharType="separate"/>
      </w:r>
      <w:r w:rsidR="00EF44BC" w:rsidRPr="00241908">
        <w:t xml:space="preserve">Table </w:t>
      </w:r>
      <w:r w:rsidR="00EF44BC" w:rsidRPr="00EF44BC">
        <w:rPr>
          <w:noProof/>
        </w:rPr>
        <w:t>1</w:t>
      </w:r>
      <w:r w:rsidRPr="00241908">
        <w:fldChar w:fldCharType="end"/>
      </w:r>
      <w:r>
        <w:t>)</w:t>
      </w:r>
      <w:r w:rsidR="004B5CDD" w:rsidRPr="00241908">
        <w:t>.</w:t>
      </w:r>
      <w:r w:rsidR="00503159" w:rsidRPr="00241908">
        <w:t xml:space="preserve"> When ICP realignment was used, the same sigmoidal function used for point assignment and assignment scoring was used to calculate correspondence within the ICP algorithm</w:t>
      </w:r>
      <w:r w:rsidR="004D6F59" w:rsidRPr="00241908">
        <w:t>.</w:t>
      </w:r>
    </w:p>
    <w:p w14:paraId="7E2E2FED" w14:textId="0A59886A" w:rsidR="00F87301" w:rsidRPr="00241908" w:rsidRDefault="001913BD" w:rsidP="006644EE">
      <w:pPr>
        <w:spacing w:after="120"/>
      </w:pPr>
      <w:ins w:id="60" w:author="Jones, Sky" w:date="2020-12-06T19:51:00Z">
        <w:r>
          <w:t xml:space="preserve">The parameterization of the </w:t>
        </w:r>
        <w:proofErr w:type="spellStart"/>
        <w:r>
          <w:t>IoD</w:t>
        </w:r>
        <w:proofErr w:type="spellEnd"/>
        <w:r>
          <w:t xml:space="preserve"> is as follows: </w:t>
        </w:r>
      </w:ins>
      <w:del w:id="61" w:author="Jones, Sky" w:date="2020-12-06T19:51:00Z">
        <w:r w:rsidR="004D6F59" w:rsidRPr="00241908" w:rsidDel="001913BD">
          <w:delText xml:space="preserve"> </w:delText>
        </w:r>
      </w:del>
      <w:del w:id="62" w:author="Jones, Sky" w:date="2020-12-06T19:45:00Z">
        <w:r w:rsidR="00F87A5D" w:rsidDel="000D6473">
          <w:delText xml:space="preserve">The values adopted for the theoretical </w:delText>
        </w:r>
        <w:r w:rsidR="00FC53F1" w:rsidDel="000D6473">
          <w:delText xml:space="preserve">evaluation were </w:delText>
        </w:r>
        <w:r w:rsidR="00F556D1" w:rsidDel="000D6473">
          <w:delText xml:space="preserve">a </w:delText>
        </w:r>
        <w:r w:rsidR="00FC53F1" w:rsidDel="000D6473">
          <w:delText>neighborhood radius of 15 units</w:delText>
        </w:r>
      </w:del>
      <w:ins w:id="63" w:author="Jones, Sky" w:date="2020-12-06T19:51:00Z">
        <w:r>
          <w:t>t</w:t>
        </w:r>
      </w:ins>
      <w:ins w:id="64" w:author="Jones, Sky" w:date="2020-12-06T19:45:00Z">
        <w:r w:rsidR="000D6473">
          <w:t xml:space="preserve">he neighborhood radius of the </w:t>
        </w:r>
        <w:proofErr w:type="spellStart"/>
        <w:r w:rsidR="000D6473">
          <w:t>IoD</w:t>
        </w:r>
        <w:proofErr w:type="spellEnd"/>
        <w:r w:rsidR="000D6473">
          <w:t xml:space="preserve"> was se</w:t>
        </w:r>
      </w:ins>
      <w:ins w:id="65" w:author="Jones, Sky" w:date="2020-12-06T19:46:00Z">
        <w:r w:rsidR="000D6473">
          <w:t xml:space="preserve">t at </w:t>
        </w:r>
      </w:ins>
      <w:ins w:id="66" w:author="Jones, Sky" w:date="2020-12-06T19:47:00Z">
        <w:r w:rsidR="000D6473">
          <w:t xml:space="preserve">15 </w:t>
        </w:r>
      </w:ins>
      <w:ins w:id="67" w:author="Jones, Sky" w:date="2020-12-06T19:46:00Z">
        <w:r w:rsidR="000D6473">
          <w:t>units.</w:t>
        </w:r>
      </w:ins>
      <w:del w:id="68" w:author="Jones, Sky" w:date="2020-12-06T19:46:00Z">
        <w:r w:rsidR="00FC53F1" w:rsidDel="000D6473">
          <w:delText>,</w:delText>
        </w:r>
      </w:del>
      <w:r w:rsidR="00FC53F1">
        <w:t xml:space="preserve"> </w:t>
      </w:r>
      <w:ins w:id="69" w:author="Jones, Sky" w:date="2020-12-06T19:46:00Z">
        <w:r w:rsidR="000D6473">
          <w:t xml:space="preserve">The value </w:t>
        </w:r>
      </w:ins>
      <w:del w:id="70" w:author="Jones, Sky" w:date="2020-12-06T19:46:00Z">
        <w:r w:rsidR="00FC53F1" w:rsidDel="000D6473">
          <w:delText xml:space="preserve">deviation value </w:delText>
        </w:r>
      </w:del>
      <w:r w:rsidR="00FC53F1">
        <w:t>at which</w:t>
      </w:r>
      <w:ins w:id="71" w:author="Jones, Sky" w:date="2020-12-06T19:46:00Z">
        <w:r w:rsidR="000D6473">
          <w:t xml:space="preserve"> </w:t>
        </w:r>
      </w:ins>
      <w:ins w:id="72" w:author="Jones, Sky" w:date="2020-12-06T19:47:00Z">
        <w:r w:rsidR="000D6473">
          <w:t>the</w:t>
        </w:r>
      </w:ins>
      <w:r w:rsidR="00FC53F1">
        <w:t xml:space="preserve"> sigmoidal scoring </w:t>
      </w:r>
      <w:r w:rsidR="00FA21B1">
        <w:t xml:space="preserve">function </w:t>
      </w:r>
      <w:r w:rsidR="00FC53F1">
        <w:t>assigns a score of 0.5</w:t>
      </w:r>
      <w:r w:rsidR="00F556D1">
        <w:t xml:space="preserve"> (</w:t>
      </w:r>
      <w:r w:rsidR="00F556D1" w:rsidRPr="00F556D1">
        <w:rPr>
          <w:i/>
          <w:iCs/>
        </w:rPr>
        <w:t>K</w:t>
      </w:r>
      <w:r w:rsidR="00F556D1" w:rsidRPr="00F556D1">
        <w:rPr>
          <w:i/>
          <w:iCs/>
          <w:vertAlign w:val="subscript"/>
        </w:rPr>
        <w:t>m</w:t>
      </w:r>
      <w:r w:rsidR="00F556D1">
        <w:t>)</w:t>
      </w:r>
      <w:r w:rsidR="00FC53F1">
        <w:t xml:space="preserve"> </w:t>
      </w:r>
      <w:del w:id="73" w:author="Jones, Sky" w:date="2020-12-06T19:46:00Z">
        <w:r w:rsidR="00FC53F1" w:rsidDel="000D6473">
          <w:delText xml:space="preserve">of </w:delText>
        </w:r>
      </w:del>
      <w:ins w:id="74" w:author="Jones, Sky" w:date="2020-12-06T19:46:00Z">
        <w:r w:rsidR="000D6473">
          <w:t xml:space="preserve">was to set to </w:t>
        </w:r>
      </w:ins>
      <w:r w:rsidR="00FC53F1">
        <w:t>3 units</w:t>
      </w:r>
      <w:ins w:id="75" w:author="Jones, Sky" w:date="2020-12-06T19:46:00Z">
        <w:r w:rsidR="000D6473">
          <w:t>. The</w:t>
        </w:r>
      </w:ins>
      <w:del w:id="76" w:author="Jones, Sky" w:date="2020-12-06T19:46:00Z">
        <w:r w:rsidR="00FC53F1" w:rsidDel="000D6473">
          <w:delText>,</w:delText>
        </w:r>
      </w:del>
      <w:r w:rsidR="00FC53F1">
        <w:t xml:space="preserve"> degree of cooperativity of the sigmoidal scoring function </w:t>
      </w:r>
      <w:del w:id="77" w:author="Jones, Sky" w:date="2020-12-06T19:46:00Z">
        <w:r w:rsidR="00FC53F1" w:rsidDel="000D6473">
          <w:delText xml:space="preserve">of </w:delText>
        </w:r>
      </w:del>
      <w:ins w:id="78" w:author="Jones, Sky" w:date="2020-12-06T19:46:00Z">
        <w:r w:rsidR="000D6473">
          <w:t xml:space="preserve">was set to </w:t>
        </w:r>
      </w:ins>
      <w:ins w:id="79" w:author="Jones, Sky" w:date="2020-12-06T19:49:00Z">
        <w:r w:rsidR="000D6473">
          <w:t>5</w:t>
        </w:r>
      </w:ins>
      <w:del w:id="80" w:author="Jones, Sky" w:date="2020-12-06T19:49:00Z">
        <w:r w:rsidR="00FC53F1" w:rsidDel="000D6473">
          <w:delText>0.5</w:delText>
        </w:r>
      </w:del>
      <w:ins w:id="81" w:author="Jones, Sky" w:date="2020-12-06T19:46:00Z">
        <w:r w:rsidR="000D6473">
          <w:t>. The</w:t>
        </w:r>
      </w:ins>
      <w:del w:id="82" w:author="Jones, Sky" w:date="2020-12-06T19:46:00Z">
        <w:r w:rsidR="00FC53F1" w:rsidDel="000D6473">
          <w:delText>,</w:delText>
        </w:r>
      </w:del>
      <w:r w:rsidR="00FC53F1">
        <w:t xml:space="preserve"> assignment score</w:t>
      </w:r>
      <w:ins w:id="83" w:author="Jones, Sky" w:date="2020-12-06T19:46:00Z">
        <w:r w:rsidR="000D6473">
          <w:t xml:space="preserve"> (punishment)</w:t>
        </w:r>
      </w:ins>
      <w:r w:rsidR="00FC53F1">
        <w:t xml:space="preserve"> given to unpaired points </w:t>
      </w:r>
      <w:del w:id="84" w:author="Jones, Sky" w:date="2020-12-06T19:46:00Z">
        <w:r w:rsidR="00FC53F1" w:rsidDel="000D6473">
          <w:delText xml:space="preserve">of </w:delText>
        </w:r>
      </w:del>
      <w:ins w:id="85" w:author="Jones, Sky" w:date="2020-12-06T19:46:00Z">
        <w:r w:rsidR="000D6473">
          <w:t xml:space="preserve">was set to </w:t>
        </w:r>
      </w:ins>
      <w:r w:rsidR="00FC53F1">
        <w:t>1</w:t>
      </w:r>
      <w:ins w:id="86" w:author="Jones, Sky" w:date="2020-12-06T19:47:00Z">
        <w:r w:rsidR="000D6473">
          <w:t xml:space="preserve">, but </w:t>
        </w:r>
      </w:ins>
      <w:ins w:id="87" w:author="Jones, Sky" w:date="2020-12-06T19:52:00Z">
        <w:r>
          <w:t>was only applied to unpaired points falling within the convex hull of the set of paired points.</w:t>
        </w:r>
      </w:ins>
      <w:del w:id="88" w:author="Jones, Sky" w:date="2020-12-06T19:46:00Z">
        <w:r w:rsidR="00FC53F1" w:rsidDel="000D6473">
          <w:delText xml:space="preserve">, </w:delText>
        </w:r>
      </w:del>
      <w:del w:id="89" w:author="Jones, Sky" w:date="2020-12-06T19:52:00Z">
        <w:r w:rsidR="00FC53F1" w:rsidDel="001913BD">
          <w:delText xml:space="preserve">punishment </w:delText>
        </w:r>
      </w:del>
      <w:del w:id="90" w:author="Jones, Sky" w:date="2020-12-06T19:47:00Z">
        <w:r w:rsidR="00FC53F1" w:rsidDel="000D6473">
          <w:delText>of points outside of the</w:delText>
        </w:r>
      </w:del>
      <w:del w:id="91" w:author="Jones, Sky" w:date="2020-12-06T19:52:00Z">
        <w:r w:rsidR="00FC53F1" w:rsidDel="001913BD">
          <w:delText xml:space="preserve"> convex hull </w:delText>
        </w:r>
      </w:del>
      <w:del w:id="92" w:author="Jones, Sky" w:date="2020-12-06T19:49:00Z">
        <w:r w:rsidR="00FC53F1" w:rsidDel="000D6473">
          <w:delText xml:space="preserve">set to </w:delText>
        </w:r>
        <w:r w:rsidR="00AA52AE" w:rsidDel="000D6473">
          <w:delText>false</w:delText>
        </w:r>
      </w:del>
      <w:del w:id="93" w:author="Jones, Sky" w:date="2020-12-06T19:47:00Z">
        <w:r w:rsidR="00FC53F1" w:rsidDel="000D6473">
          <w:delText xml:space="preserve">, </w:delText>
        </w:r>
        <w:r w:rsidR="00FA21B1" w:rsidDel="000D6473">
          <w:delText xml:space="preserve">and </w:delText>
        </w:r>
      </w:del>
      <w:del w:id="94" w:author="Jones, Sky" w:date="2020-12-06T19:51:00Z">
        <w:r w:rsidR="00FC53F1" w:rsidDel="00484B02">
          <w:delText xml:space="preserve">Euclidian </w:delText>
        </w:r>
        <w:r w:rsidR="002A20F8" w:rsidDel="00484B02">
          <w:delText>distance</w:delText>
        </w:r>
        <w:r w:rsidR="00FC53F1" w:rsidDel="00484B02">
          <w:delText xml:space="preserve"> selected as cost function.</w:delText>
        </w:r>
      </w:del>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3B76FA5" w:rsidR="00267CC4" w:rsidRPr="008A65EE"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The </w:t>
      </w:r>
      <w:r w:rsidR="00C937F0">
        <w:t xml:space="preserve">ability of the </w:t>
      </w:r>
      <w:r w:rsidR="0029377A">
        <w:t>IoD</w:t>
      </w:r>
      <w:r w:rsidR="00C937F0">
        <w:t xml:space="preserve"> to differentiate disordered from ordered areas</w:t>
      </w:r>
      <w:r w:rsidR="00A35462" w:rsidRPr="00241908">
        <w:t xml:space="preserve"> was quantified using Cohen's kappa coefficient (κ)</w:t>
      </w:r>
      <w:r w:rsidR="0029377A">
        <w:t xml:space="preserve"> of agreement</w:t>
      </w:r>
      <w:r w:rsidR="00A35462" w:rsidRPr="00241908">
        <w:t>.</w:t>
      </w:r>
      <w:ins w:id="95" w:author="Jones, Sky" w:date="2020-12-05T22:42:00Z">
        <w:r w:rsidR="00C8004A">
          <w:t xml:space="preserve"> </w:t>
        </w:r>
        <w:r w:rsidR="00C8004A" w:rsidRPr="00C8004A">
          <w:t xml:space="preserve">Points were classified as “ordered” if their </w:t>
        </w:r>
        <w:proofErr w:type="spellStart"/>
        <w:r w:rsidR="00C8004A" w:rsidRPr="00C8004A">
          <w:t>IoD</w:t>
        </w:r>
        <w:proofErr w:type="spellEnd"/>
        <w:r w:rsidR="00C8004A" w:rsidRPr="00C8004A">
          <w:t xml:space="preserve"> was below a certain threshold value, or “disordered” if their </w:t>
        </w:r>
        <w:proofErr w:type="spellStart"/>
        <w:r w:rsidR="00C8004A" w:rsidRPr="00C8004A">
          <w:t>IoD</w:t>
        </w:r>
        <w:proofErr w:type="spellEnd"/>
        <w:r w:rsidR="00C8004A" w:rsidRPr="00C8004A">
          <w:t xml:space="preserve"> was at or above that threshold. The optimal threshold value cannot be known ahead of time as it is a function of the </w:t>
        </w:r>
        <w:proofErr w:type="spellStart"/>
        <w:r w:rsidR="00C8004A" w:rsidRPr="00C8004A">
          <w:t>IoD</w:t>
        </w:r>
        <w:proofErr w:type="spellEnd"/>
        <w:r w:rsidR="00C8004A" w:rsidRPr="00C8004A">
          <w:t xml:space="preserve"> parameters, namely neighborhood radius </w:t>
        </w:r>
        <w:r w:rsidR="00C8004A" w:rsidRPr="008241FB">
          <w:rPr>
            <w:i/>
            <w:iCs/>
            <w:rPrChange w:id="96" w:author="Jones, Sky" w:date="2020-12-05T22:43:00Z">
              <w:rPr/>
            </w:rPrChange>
          </w:rPr>
          <w:t>r</w:t>
        </w:r>
        <w:r w:rsidR="00C8004A" w:rsidRPr="00C8004A">
          <w:t xml:space="preserve"> and </w:t>
        </w:r>
        <w:r w:rsidR="00C8004A" w:rsidRPr="008241FB">
          <w:rPr>
            <w:i/>
            <w:iCs/>
            <w:rPrChange w:id="97" w:author="Jones, Sky" w:date="2020-12-05T22:43:00Z">
              <w:rPr/>
            </w:rPrChange>
          </w:rPr>
          <w:t>K</w:t>
        </w:r>
        <w:r w:rsidR="00C8004A" w:rsidRPr="008241FB">
          <w:rPr>
            <w:i/>
            <w:iCs/>
            <w:vertAlign w:val="subscript"/>
            <w:rPrChange w:id="98" w:author="Jones, Sky" w:date="2020-12-05T22:43:00Z">
              <w:rPr/>
            </w:rPrChange>
          </w:rPr>
          <w:t>m</w:t>
        </w:r>
        <w:r w:rsidR="00C8004A" w:rsidRPr="00C8004A">
          <w:t xml:space="preserve">. Thus, an arbitrarily selected threshold may or may not adequately distinguish truly disordered points from disordered points. A threshold was selected for each study site based on exploratory use of the </w:t>
        </w:r>
        <w:proofErr w:type="spellStart"/>
        <w:r w:rsidR="00C8004A" w:rsidRPr="00C8004A">
          <w:t>IoD</w:t>
        </w:r>
        <w:proofErr w:type="spellEnd"/>
        <w:r w:rsidR="00C8004A" w:rsidRPr="00C8004A">
          <w:t xml:space="preserve"> at each study sight; sensitivity tests were then conducted to determine the optimal neighborhood radius</w:t>
        </w:r>
        <w:r w:rsidR="00C8004A" w:rsidRPr="008241FB">
          <w:rPr>
            <w:i/>
            <w:iCs/>
            <w:rPrChange w:id="99" w:author="Jones, Sky" w:date="2020-12-05T22:43:00Z">
              <w:rPr/>
            </w:rPrChange>
          </w:rPr>
          <w:t xml:space="preserve"> r</w:t>
        </w:r>
        <w:r w:rsidR="00C8004A" w:rsidRPr="00C8004A">
          <w:t xml:space="preserve"> and </w:t>
        </w:r>
        <w:r w:rsidR="00C8004A" w:rsidRPr="008241FB">
          <w:rPr>
            <w:i/>
            <w:iCs/>
            <w:rPrChange w:id="100" w:author="Jones, Sky" w:date="2020-12-05T22:42:00Z">
              <w:rPr/>
            </w:rPrChange>
          </w:rPr>
          <w:t>K</w:t>
        </w:r>
        <w:r w:rsidR="00C8004A" w:rsidRPr="008241FB">
          <w:rPr>
            <w:i/>
            <w:iCs/>
            <w:vertAlign w:val="subscript"/>
            <w:rPrChange w:id="101" w:author="Jones, Sky" w:date="2020-12-05T22:43:00Z">
              <w:rPr/>
            </w:rPrChange>
          </w:rPr>
          <w:t>m</w:t>
        </w:r>
        <w:r w:rsidR="00C8004A" w:rsidRPr="00C8004A">
          <w:t xml:space="preserve"> for each study sight-threshold combination.</w:t>
        </w:r>
      </w:ins>
    </w:p>
    <w:p w14:paraId="5A6DED21" w14:textId="15DE0541" w:rsidR="00C13DFC" w:rsidRPr="00241908" w:rsidRDefault="00C06CF8" w:rsidP="006644EE">
      <w:pPr>
        <w:pStyle w:val="Heading3"/>
        <w:spacing w:after="120"/>
      </w:pPr>
      <w:r w:rsidRPr="00241908">
        <w:t>Tree Crowns</w:t>
      </w:r>
    </w:p>
    <w:p w14:paraId="554EA6CD" w14:textId="5BD3BC16" w:rsidR="00CA47C8" w:rsidRPr="00241908" w:rsidRDefault="00D144B4" w:rsidP="006644EE">
      <w:pPr>
        <w:spacing w:after="120"/>
      </w:pPr>
      <w:r>
        <w:t xml:space="preserve">Three-dimensional point clouds derived from </w:t>
      </w:r>
      <w:r w:rsidR="00894162" w:rsidRPr="00241908">
        <w:t xml:space="preserve">LiDAR (Light Detection and Ranging) were acquired from United States Geological Survey’s </w:t>
      </w:r>
      <w:r w:rsidR="001657FE" w:rsidRPr="00241908">
        <w:t xml:space="preserve">(USGS) </w:t>
      </w:r>
      <w:r w:rsidR="00894162" w:rsidRPr="00241908">
        <w:t xml:space="preserve">National Map repository for two study areas. </w:t>
      </w:r>
      <w:r w:rsidR="00252597" w:rsidRPr="00241908">
        <w:t xml:space="preserve">The LiDAR-processing software suite </w:t>
      </w:r>
      <w:proofErr w:type="spellStart"/>
      <w:r w:rsidR="00894162" w:rsidRPr="00241908">
        <w:t>LAS</w:t>
      </w:r>
      <w:r w:rsidR="007109F2">
        <w:t>t</w:t>
      </w:r>
      <w:r w:rsidR="00894162" w:rsidRPr="00241908">
        <w:t>ools</w:t>
      </w:r>
      <w:proofErr w:type="spellEnd"/>
      <w:r w:rsidR="007220A3" w:rsidRPr="00241908">
        <w:t xml:space="preserve"> </w:t>
      </w:r>
      <w:r w:rsidR="00894162" w:rsidRPr="00241908">
        <w:t>was used to generate</w:t>
      </w:r>
      <w:r w:rsidR="00DF356E">
        <w:t xml:space="preserve"> multiple rasterized elevation models</w:t>
      </w:r>
      <w:r w:rsidRPr="00D144B4">
        <w:t xml:space="preserve"> </w:t>
      </w:r>
      <w:sdt>
        <w:sdtPr>
          <w:id w:val="-150373355"/>
          <w:citation/>
        </w:sdtPr>
        <w:sdtContent>
          <w:r w:rsidRPr="00241908">
            <w:fldChar w:fldCharType="begin"/>
          </w:r>
          <w:r w:rsidRPr="00241908">
            <w:instrText xml:space="preserve"> CITATION Ise19 \l 1033 </w:instrText>
          </w:r>
          <w:r w:rsidRPr="00241908">
            <w:fldChar w:fldCharType="separate"/>
          </w:r>
          <w:r w:rsidR="00257BB8" w:rsidRPr="00257BB8">
            <w:rPr>
              <w:noProof/>
            </w:rPr>
            <w:t>(Isenburg, 2019)</w:t>
          </w:r>
          <w:r w:rsidRPr="00241908">
            <w:fldChar w:fldCharType="end"/>
          </w:r>
        </w:sdtContent>
      </w:sdt>
      <w:r w:rsidR="00DF356E">
        <w:t xml:space="preserve">. </w:t>
      </w:r>
      <w:r w:rsidR="00541752">
        <w:t>T</w:t>
      </w:r>
      <w:r>
        <w:t xml:space="preserve">ree crowns were automatically extracted </w:t>
      </w:r>
      <w:r w:rsidRPr="00241908">
        <w:t xml:space="preserve">using the Laplace of Gaussian blob detection </w:t>
      </w:r>
      <w:r>
        <w:t>algorithm</w:t>
      </w:r>
      <w:r w:rsidRPr="00241908">
        <w:t xml:space="preserve"> implemented in the Python package scikit-learn</w:t>
      </w:r>
      <w:sdt>
        <w:sdtPr>
          <w:id w:val="298349613"/>
          <w:citation/>
        </w:sdtPr>
        <w:sdtContent>
          <w:r w:rsidRPr="00241908">
            <w:fldChar w:fldCharType="begin"/>
          </w:r>
          <w:r w:rsidRPr="00241908">
            <w:instrText xml:space="preserve"> CITATION Ped11 \l 1033 </w:instrText>
          </w:r>
          <w:r w:rsidRPr="00241908">
            <w:fldChar w:fldCharType="separate"/>
          </w:r>
          <w:r w:rsidR="00257BB8">
            <w:rPr>
              <w:noProof/>
            </w:rPr>
            <w:t xml:space="preserve"> </w:t>
          </w:r>
          <w:r w:rsidR="00257BB8" w:rsidRPr="00257BB8">
            <w:rPr>
              <w:noProof/>
            </w:rPr>
            <w:t>(Pedregosa, et al., 2011)</w:t>
          </w:r>
          <w:r w:rsidRPr="00241908">
            <w:fldChar w:fldCharType="end"/>
          </w:r>
        </w:sdtContent>
      </w:sdt>
      <w:r>
        <w:t>,</w:t>
      </w:r>
      <w:r w:rsidR="00541752">
        <w:t xml:space="preserve"> although other methods could had been employed </w:t>
      </w:r>
      <w:sdt>
        <w:sdtPr>
          <w:id w:val="-76826784"/>
          <w:citation/>
        </w:sdtPr>
        <w:sdtContent>
          <w:r w:rsidR="00C74EE5">
            <w:fldChar w:fldCharType="begin"/>
          </w:r>
          <w:r w:rsidR="00C74EE5">
            <w:instrText xml:space="preserve"> CITATION Zhe16 \l 1033 </w:instrText>
          </w:r>
          <w:r w:rsidR="00C74EE5">
            <w:fldChar w:fldCharType="separate"/>
          </w:r>
          <w:r w:rsidR="00257BB8" w:rsidRPr="00257BB8">
            <w:rPr>
              <w:noProof/>
            </w:rPr>
            <w:t>(Zhen, et al., 2016)</w:t>
          </w:r>
          <w:r w:rsidR="00C74EE5">
            <w:fldChar w:fldCharType="end"/>
          </w:r>
        </w:sdtContent>
      </w:sdt>
      <w:r>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1C8C031C" w:rsidR="006644EE" w:rsidRPr="00241908" w:rsidRDefault="006644EE" w:rsidP="006644EE">
      <w:pPr>
        <w:spacing w:after="120"/>
      </w:pPr>
      <w:r w:rsidRPr="00241908">
        <w:t>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 xml:space="preserve">s are </w:t>
      </w:r>
      <w:r w:rsidR="00DB7799">
        <w:t>grid-based. T</w:t>
      </w:r>
      <w:r w:rsidR="00592930" w:rsidRPr="00241908">
        <w:t xml:space="preserve">he predictability of these patterns has allowed for </w:t>
      </w:r>
      <w:r w:rsidR="006C6DDB">
        <w:t>some</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Content>
          <w:r w:rsidR="00592930" w:rsidRPr="00241908">
            <w:fldChar w:fldCharType="begin"/>
          </w:r>
          <w:r w:rsidR="00592930" w:rsidRPr="00241908">
            <w:instrText xml:space="preserve"> CITATION Sel12 \l 1033 </w:instrText>
          </w:r>
          <w:r w:rsidR="00592930" w:rsidRPr="00241908">
            <w:fldChar w:fldCharType="separate"/>
          </w:r>
          <w:r w:rsidR="00257BB8" w:rsidRPr="00257BB8">
            <w:rPr>
              <w:noProof/>
            </w:rPr>
            <w:t>(Aksoy, et al., 2012)</w:t>
          </w:r>
          <w:r w:rsidR="00592930" w:rsidRPr="00241908">
            <w:fldChar w:fldCharType="end"/>
          </w:r>
        </w:sdtContent>
      </w:sdt>
      <w:r w:rsidR="00592930" w:rsidRPr="00241908">
        <w:t xml:space="preserve">. However, alternative patterns such has single and double hedged, hexagonal, quincunx and </w:t>
      </w:r>
      <w:r w:rsidR="00F90F57" w:rsidRPr="00241908">
        <w:lastRenderedPageBreak/>
        <w:t>topographically contoured</w:t>
      </w:r>
      <w:r w:rsidR="00592930" w:rsidRPr="00241908">
        <w:t xml:space="preserve"> planting systems are also used</w:t>
      </w:r>
      <w:r w:rsidR="006C6DDB">
        <w:t>,</w:t>
      </w:r>
      <w:r w:rsidR="0080409D">
        <w:t xml:space="preserve"> limiting identification by standard</w:t>
      </w:r>
      <w:r w:rsidR="001521A6">
        <w:t xml:space="preserve"> methods</w:t>
      </w:r>
      <w:r w:rsidR="006C6DDB">
        <w:t xml:space="preserve"> </w:t>
      </w:r>
      <w:sdt>
        <w:sdtPr>
          <w:id w:val="-1552914084"/>
          <w:citation/>
        </w:sdtPr>
        <w:sdtContent>
          <w:r w:rsidR="00592930" w:rsidRPr="00241908">
            <w:fldChar w:fldCharType="begin"/>
          </w:r>
          <w:r w:rsidR="00592930" w:rsidRPr="00241908">
            <w:instrText xml:space="preserve"> CITATION MMu17 \l 1033 </w:instrText>
          </w:r>
          <w:r w:rsidR="00592930" w:rsidRPr="00241908">
            <w:fldChar w:fldCharType="separate"/>
          </w:r>
          <w:r w:rsidR="00257BB8" w:rsidRPr="00257BB8">
            <w:rPr>
              <w:noProof/>
            </w:rPr>
            <w:t>(Khan, et al., 2017)</w:t>
          </w:r>
          <w:r w:rsidR="00592930" w:rsidRPr="00241908">
            <w:fldChar w:fldCharType="end"/>
          </w:r>
        </w:sdtContent>
      </w:sdt>
      <w:r w:rsidR="00592930" w:rsidRPr="00241908">
        <w:t>.</w:t>
      </w:r>
    </w:p>
    <w:p w14:paraId="49C281BE" w14:textId="22971187"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w:t>
      </w:r>
      <w:r w:rsidR="005C7E1C">
        <w:t xml:space="preserve">a </w:t>
      </w:r>
      <w:r w:rsidR="00DE74DA" w:rsidRPr="00241908">
        <w:t xml:space="preserve">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 xml:space="preserve">apple trees trending northwest </w:t>
      </w:r>
      <w:r w:rsidR="0080409D">
        <w:t>to</w:t>
      </w:r>
      <w:r w:rsidR="0080409D" w:rsidRPr="00241908">
        <w:t xml:space="preserve"> </w:t>
      </w:r>
      <w:r w:rsidR="005D398A" w:rsidRPr="00241908">
        <w:t>northeast. Mature natural forest is also present to the west and north of the orchard as well as sparse</w:t>
      </w:r>
      <w:r w:rsidR="0080409D">
        <w:t xml:space="preserve"> and</w:t>
      </w:r>
      <w:r w:rsidR="005D398A" w:rsidRPr="00241908">
        <w:t xml:space="preserve"> isolated </w:t>
      </w:r>
      <w:r w:rsidR="0080409D" w:rsidRPr="00241908">
        <w:t xml:space="preserve">naturally occurring </w:t>
      </w:r>
      <w:r w:rsidR="005D398A" w:rsidRPr="00241908">
        <w:t>trees.</w:t>
      </w:r>
      <w:r w:rsidR="00C52D5E" w:rsidRPr="00241908">
        <w:t xml:space="preserve"> </w:t>
      </w:r>
    </w:p>
    <w:p w14:paraId="782B697D" w14:textId="03CA048F" w:rsidR="00DE74DA" w:rsidRPr="00241908" w:rsidRDefault="00B4479D">
      <w:pPr>
        <w:spacing w:after="120"/>
      </w:pPr>
      <w:r>
        <w:t xml:space="preserve">Trees crown centroids were manually classified </w:t>
      </w:r>
      <w:r w:rsidR="00713158" w:rsidRPr="00241908">
        <w:t xml:space="preserve">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1E69CF84" w:rsidR="000B5B6D" w:rsidRPr="00241908" w:rsidRDefault="00572F16" w:rsidP="006644EE">
      <w:pPr>
        <w:spacing w:after="120"/>
      </w:pPr>
      <w:r>
        <w:t>Like</w:t>
      </w:r>
      <w:r w:rsidR="001B0682">
        <w:t xml:space="preserve"> </w:t>
      </w:r>
      <w:r>
        <w:t>S</w:t>
      </w:r>
      <w:r w:rsidR="001B0682">
        <w:t>ite 1, trees</w:t>
      </w:r>
      <w:r w:rsidR="000B5B6D" w:rsidRPr="00241908">
        <w:t xml:space="preserve"> were manually classified as being part of the </w:t>
      </w:r>
      <w:r w:rsidR="00C44829" w:rsidRPr="00241908">
        <w:t xml:space="preserve">replanted zone </w:t>
      </w:r>
      <w:r w:rsidR="000B5B6D" w:rsidRPr="00241908">
        <w:t xml:space="preserve">or not </w:t>
      </w:r>
      <w:r w:rsidR="001B0682">
        <w:t xml:space="preserve">based on </w:t>
      </w:r>
      <w:r w:rsidR="000B5B6D" w:rsidRPr="00241908">
        <w:t xml:space="preserve">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102" w:name="_Ref33383445"/>
      <w:r w:rsidRPr="00241908">
        <w:rPr>
          <w:i w:val="0"/>
          <w:iCs w:val="0"/>
        </w:rPr>
        <w:t>Site 3 –</w:t>
      </w:r>
      <w:r w:rsidR="0083514B">
        <w:rPr>
          <w:i w:val="0"/>
          <w:iCs w:val="0"/>
        </w:rPr>
        <w:t xml:space="preserve"> </w:t>
      </w:r>
      <w:r w:rsidRPr="00241908">
        <w:rPr>
          <w:i w:val="0"/>
          <w:iCs w:val="0"/>
        </w:rPr>
        <w:t>Neighborhood in Nashville, TN</w:t>
      </w:r>
      <w:bookmarkEnd w:id="102"/>
    </w:p>
    <w:p w14:paraId="3F90F800" w14:textId="0AF0F037"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Content>
          <w:r w:rsidR="00E03903">
            <w:fldChar w:fldCharType="begin"/>
          </w:r>
          <w:r w:rsidR="00E03903">
            <w:instrText xml:space="preserve"> CITATION Nil19 \l 1033 </w:instrText>
          </w:r>
          <w:r w:rsidR="001F31BA">
            <w:instrText xml:space="preserve"> \m Geo19</w:instrText>
          </w:r>
          <w:r w:rsidR="00E03903">
            <w:fldChar w:fldCharType="separate"/>
          </w:r>
          <w:r w:rsidR="00257BB8" w:rsidRPr="00257BB8">
            <w:rPr>
              <w:noProof/>
            </w:rPr>
            <w:t>(Nilsson &amp; Gil, 2019; Boeing, 2019)</w:t>
          </w:r>
          <w:r w:rsidR="00E03903">
            <w:fldChar w:fldCharType="end"/>
          </w:r>
        </w:sdtContent>
      </w:sdt>
      <w:r w:rsidR="00E03903">
        <w:t>.</w:t>
      </w:r>
      <w:r w:rsidR="004C1921">
        <w:t xml:space="preserve"> </w:t>
      </w:r>
      <w:r w:rsidR="00E03903">
        <w:t xml:space="preserve"> On a smaller scale, residential communities often exhibit similar spacing patterns between homes, particularly when the area is one that is relatively planned. Auxiliary structures, such as sheds and garages, are more irregularly spaced </w:t>
      </w:r>
      <w:r w:rsidR="00570DE6">
        <w:t xml:space="preserve">and </w:t>
      </w:r>
      <w:r w:rsidR="00E03903">
        <w:t>have “neighborhoods”</w:t>
      </w:r>
      <w:r w:rsidR="00570DE6">
        <w:t xml:space="preserve">, </w:t>
      </w:r>
      <w:r w:rsidR="00E03903">
        <w:t>in the sense of the IoD algorithm</w:t>
      </w:r>
      <w:r w:rsidR="00570DE6">
        <w:t>,</w:t>
      </w:r>
      <w:r w:rsidR="00E03903">
        <w:t xml:space="preserve"> that are offset from surrounding buildings.</w:t>
      </w:r>
    </w:p>
    <w:p w14:paraId="4D244571" w14:textId="6816187E" w:rsidR="00807C94" w:rsidRPr="00241908" w:rsidRDefault="00570DE6" w:rsidP="006644EE">
      <w:pPr>
        <w:spacing w:after="120"/>
      </w:pPr>
      <w:r>
        <w:t>Site 3</w:t>
      </w:r>
      <w:r w:rsidR="00867840" w:rsidRPr="00241908">
        <w:t xml:space="preserve"> is a </w:t>
      </w:r>
      <w:r w:rsidR="005A3E97" w:rsidRPr="00241908">
        <w:t xml:space="preserve">mixed-use </w:t>
      </w:r>
      <w:r w:rsidR="00867840" w:rsidRPr="00241908">
        <w:t xml:space="preserve">neighborhood in </w:t>
      </w:r>
      <w:r w:rsidR="005A3E97" w:rsidRPr="00241908">
        <w:t>Nashville, Tennessee</w:t>
      </w:r>
      <w:r w:rsidR="00A825C8">
        <w:t xml:space="preserve"> </w:t>
      </w:r>
      <w:r>
        <w:t xml:space="preserve">with </w:t>
      </w:r>
      <w:r w:rsidR="00A825C8">
        <w:t xml:space="preserve">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w:t>
      </w:r>
      <w:r w:rsidR="00617DC7" w:rsidRPr="00241908">
        <w:t>Main</w:t>
      </w:r>
      <w:r w:rsidR="00350115" w:rsidRPr="00241908">
        <w:t xml:space="preserve"> buildings (residences and businesses) are </w:t>
      </w:r>
      <w:r w:rsidR="00350115" w:rsidRPr="00241908">
        <w:lastRenderedPageBreak/>
        <w:t>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44BC" w:rsidRPr="00241908">
        <w:t xml:space="preserve">Figure </w:t>
      </w:r>
      <w:r w:rsidR="00EF44BC" w:rsidRPr="00EF44BC">
        <w:rPr>
          <w:noProof/>
        </w:rPr>
        <w:t>6</w:t>
      </w:r>
      <w:r w:rsidR="00807C94" w:rsidRPr="00241908">
        <w:fldChar w:fldCharType="end"/>
      </w:r>
      <w:r>
        <w:t xml:space="preserve">). Building centroids were generated based on </w:t>
      </w:r>
      <w:r w:rsidR="004B64F7">
        <w:t>building footprint</w:t>
      </w:r>
      <w:r w:rsidR="003D1469">
        <w:t>s</w:t>
      </w:r>
      <w:r w:rsidR="004B64F7">
        <w:t xml:space="preserve"> according to the City of Nashville</w:t>
      </w:r>
      <w:r w:rsidR="00C531CB">
        <w:t>, TN, USA</w:t>
      </w:r>
      <w:r w:rsidR="00807C94" w:rsidRPr="00241908">
        <w:t>.</w:t>
      </w:r>
    </w:p>
    <w:p w14:paraId="2CE593C7" w14:textId="248431AE" w:rsidR="00F87368" w:rsidRPr="00241908" w:rsidRDefault="00617DC7" w:rsidP="006644EE">
      <w:pPr>
        <w:spacing w:after="120"/>
      </w:pPr>
      <w:r w:rsidRPr="00241908">
        <w:t>In addition to spatial information, these data</w:t>
      </w:r>
      <w:r w:rsidR="00570DE6">
        <w:t>sets</w:t>
      </w:r>
      <w:r w:rsidRPr="00241908">
        <w:t xml:space="preserve">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103" w:name="_Ref31889065"/>
      <w:r w:rsidRPr="00241908">
        <w:t>Theoretical Evaluation</w:t>
      </w:r>
      <w:bookmarkEnd w:id="103"/>
    </w:p>
    <w:p w14:paraId="6FCBFAC9" w14:textId="2A119ABC" w:rsidR="00F7371D" w:rsidRPr="00241908" w:rsidRDefault="00C531CB" w:rsidP="006644EE">
      <w:pPr>
        <w:spacing w:after="120"/>
      </w:pPr>
      <w:r>
        <w:t>For point patterns generated based on regular grids, t</w:t>
      </w:r>
      <w:r w:rsidR="002A19A2" w:rsidRPr="00241908">
        <w:t xml:space="preserve">he IoD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44BC" w:rsidRPr="00241908">
        <w:t xml:space="preserve">Figure </w:t>
      </w:r>
      <w:r w:rsidR="00EF44BC" w:rsidRPr="00EF44BC">
        <w:rPr>
          <w:noProof/>
        </w:rPr>
        <w:t>5</w:t>
      </w:r>
      <w:r w:rsidR="002A19A2" w:rsidRPr="00241908">
        <w:fldChar w:fldCharType="end"/>
      </w:r>
      <w:r w:rsidR="005A432C">
        <w:t>A</w:t>
      </w:r>
      <w:r>
        <w:t>-</w:t>
      </w:r>
      <w:r w:rsidR="005A432C">
        <w:t>D</w:t>
      </w:r>
      <w:r>
        <w:t>). In m</w:t>
      </w:r>
      <w:r w:rsidR="002A19A2" w:rsidRPr="00241908">
        <w:t>ore complex patterns</w:t>
      </w:r>
      <w:r>
        <w:t xml:space="preserve">, the IoD yields </w:t>
      </w:r>
      <w:r w:rsidR="002A19A2" w:rsidRPr="00241908">
        <w:t xml:space="preserve">mild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w:t>
      </w:r>
      <w:r w:rsidR="008238CB">
        <w:t>/or</w:t>
      </w:r>
      <w:r w:rsidR="006E0C53">
        <w:t xml:space="preserve"> order within a dataset. Importantly, the IoD is agnostic to the general form of patterns, and thus is capable of detecting patterns with no knowledge of the exact form of the patterns.</w:t>
      </w:r>
    </w:p>
    <w:p w14:paraId="53E2C2D7" w14:textId="589D7400" w:rsidR="00B4051D" w:rsidRPr="00241908" w:rsidRDefault="008C76D9" w:rsidP="006644EE">
      <w:pPr>
        <w:spacing w:after="120"/>
      </w:pPr>
      <w:r w:rsidRPr="00241908">
        <w:t xml:space="preserve">Because pattern detection is scale-dependent, alternative </w:t>
      </w:r>
      <w:r w:rsidR="008238CB">
        <w:t xml:space="preserve">input </w:t>
      </w:r>
      <w:r w:rsidRPr="00241908">
        <w:t>parameterization</w:t>
      </w:r>
      <w:r w:rsidR="003B3A85" w:rsidRPr="00241908">
        <w:t xml:space="preserve"> </w:t>
      </w:r>
      <w:r w:rsidRPr="00241908">
        <w:t>will result in varying levels of discrimination between ordered and disordered points. Optimal parameterization is generally simpler</w:t>
      </w:r>
      <w:r w:rsidR="00F71E62">
        <w:t xml:space="preserve"> to achieve</w:t>
      </w:r>
      <w:r w:rsidRPr="00241908">
        <w:t xml:space="preserve"> when patterns are also simple.</w:t>
      </w:r>
      <w:ins w:id="104" w:author="Jones, Sky" w:date="2020-12-06T19:02:00Z">
        <w:r w:rsidR="00AB7C8F">
          <w:t xml:space="preserve"> </w:t>
        </w:r>
      </w:ins>
    </w:p>
    <w:p w14:paraId="375E13D7" w14:textId="169A773D" w:rsidR="00AD687D" w:rsidRPr="00241908" w:rsidRDefault="00B4051D" w:rsidP="006644EE">
      <w:pPr>
        <w:spacing w:after="120"/>
      </w:pPr>
      <w:r w:rsidRPr="00241908">
        <w:t xml:space="preserve">Realignment of neighborhoods during calculation of the IoD generally </w:t>
      </w:r>
      <w:r w:rsidR="008238CB">
        <w:t>reduces</w:t>
      </w:r>
      <w:r w:rsidR="008238CB" w:rsidRPr="00241908">
        <w:t xml:space="preserve"> </w:t>
      </w:r>
      <w:r w:rsidRPr="00241908">
        <w:t xml:space="preserve">both the unperturbed and noisy </w:t>
      </w:r>
      <w:r w:rsidR="007C15E9">
        <w:t xml:space="preserve">perturbed points </w:t>
      </w:r>
      <w:r w:rsidRPr="00241908">
        <w:t>by a similar amount</w:t>
      </w:r>
      <w:r w:rsidR="00985BA2">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w:t>
      </w:r>
      <w:r w:rsidR="00985BA2">
        <w:t xml:space="preserve"> slight increase</w:t>
      </w:r>
      <w:r w:rsidR="006F7688" w:rsidRPr="00241908">
        <w:t xml:space="preserve"> </w:t>
      </w:r>
      <w:r w:rsidR="00C5343E" w:rsidRPr="00241908">
        <w:t>in differentiation</w:t>
      </w:r>
      <w:r w:rsidR="009F0752">
        <w:t xml:space="preserve"> (</w:t>
      </w:r>
      <w:r w:rsidR="009F0752">
        <w:fldChar w:fldCharType="begin"/>
      </w:r>
      <w:r w:rsidR="009F0752">
        <w:instrText xml:space="preserve"> REF _Ref39659270 \h </w:instrText>
      </w:r>
      <w:r w:rsidR="00985BA2">
        <w:instrText xml:space="preserve"> \* MERGEFORMAT </w:instrText>
      </w:r>
      <w:r w:rsidR="009F0752">
        <w:fldChar w:fldCharType="separate"/>
      </w:r>
      <w:r w:rsidR="00EF44BC" w:rsidRPr="00EF44BC">
        <w:rPr>
          <w:i/>
          <w:iCs/>
        </w:rPr>
        <w:t>Figure</w:t>
      </w:r>
      <w:r w:rsidR="00EF44BC" w:rsidRPr="00241908">
        <w:t xml:space="preserve"> </w:t>
      </w:r>
      <w:r w:rsidR="00EF44BC" w:rsidRPr="00EF44BC">
        <w:t>8</w:t>
      </w:r>
      <w:r w:rsidR="009F0752">
        <w:fldChar w:fldCharType="end"/>
      </w:r>
      <w:r w:rsidR="009F0752">
        <w:t>)</w:t>
      </w:r>
      <w:r w:rsidR="00985BA2">
        <w:t>. In other words, realignment depresses the IoD of ordered points more than it depresses the IoD of disordered points</w:t>
      </w:r>
      <w:r w:rsidR="00C5343E" w:rsidRPr="00241908">
        <w:t>.</w:t>
      </w:r>
      <w:r w:rsidR="00207D59" w:rsidRPr="00241908">
        <w:t xml:space="preserve"> </w:t>
      </w:r>
      <w:r w:rsidR="00985BA2">
        <w:t>D</w:t>
      </w:r>
      <w:r w:rsidR="00207D59" w:rsidRPr="00241908">
        <w:t>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257BB8" w:rsidRPr="00257BB8">
            <w:rPr>
              <w:noProof/>
            </w:rPr>
            <w:t>(Liu, et al., 2004)</w:t>
          </w:r>
          <w:r w:rsidR="005C37AD" w:rsidRPr="00241908">
            <w:fldChar w:fldCharType="end"/>
          </w:r>
        </w:sdtContent>
      </w:sdt>
      <w:r w:rsidR="00D11BAB" w:rsidRPr="00241908">
        <w:t xml:space="preserve">, benefit from realignment </w:t>
      </w:r>
      <w:r w:rsidR="005C37AD">
        <w:t>because</w:t>
      </w:r>
      <w:r w:rsidR="00D11BAB" w:rsidRPr="00241908">
        <w:t xml:space="preserve"> the effect of pattern offset (</w:t>
      </w:r>
      <w:r w:rsidR="00C662A3" w:rsidRPr="00AB7C8F">
        <w:rPr>
          <w:i/>
          <w:iCs/>
          <w:rPrChange w:id="105" w:author="Jones, Sky" w:date="2020-12-06T19:02:00Z">
            <w:rPr/>
          </w:rPrChange>
        </w:rPr>
        <w:fldChar w:fldCharType="begin"/>
      </w:r>
      <w:r w:rsidR="00C662A3" w:rsidRPr="00AB7C8F">
        <w:rPr>
          <w:i/>
          <w:iCs/>
          <w:rPrChange w:id="106" w:author="Jones, Sky" w:date="2020-12-06T19:02:00Z">
            <w:rPr/>
          </w:rPrChange>
        </w:rPr>
        <w:instrText xml:space="preserve"> REF _Ref39659270 \h </w:instrText>
      </w:r>
      <w:r w:rsidR="00C662A3" w:rsidRPr="00AB7C8F">
        <w:rPr>
          <w:i/>
          <w:iCs/>
          <w:rPrChange w:id="107" w:author="Jones, Sky" w:date="2020-12-06T19:02:00Z">
            <w:rPr/>
          </w:rPrChange>
        </w:rPr>
      </w:r>
      <w:r w:rsidR="00AB7C8F">
        <w:rPr>
          <w:i/>
          <w:iCs/>
        </w:rPr>
        <w:instrText xml:space="preserve"> \* MERGEFORMAT </w:instrText>
      </w:r>
      <w:r w:rsidR="00C662A3" w:rsidRPr="00AB7C8F">
        <w:rPr>
          <w:i/>
          <w:iCs/>
          <w:rPrChange w:id="108" w:author="Jones, Sky" w:date="2020-12-06T19:02:00Z">
            <w:rPr/>
          </w:rPrChange>
        </w:rPr>
        <w:fldChar w:fldCharType="separate"/>
      </w:r>
      <w:r w:rsidR="00EF44BC" w:rsidRPr="00AB7C8F">
        <w:rPr>
          <w:i/>
          <w:iCs/>
          <w:rPrChange w:id="109" w:author="Jones, Sky" w:date="2020-12-06T19:02:00Z">
            <w:rPr/>
          </w:rPrChange>
        </w:rPr>
        <w:t xml:space="preserve">Figure </w:t>
      </w:r>
      <w:r w:rsidR="00EF44BC" w:rsidRPr="00AB7C8F">
        <w:rPr>
          <w:i/>
          <w:iCs/>
          <w:noProof/>
          <w:rPrChange w:id="110" w:author="Jones, Sky" w:date="2020-12-06T19:02:00Z">
            <w:rPr>
              <w:i/>
              <w:iCs/>
              <w:noProof/>
            </w:rPr>
          </w:rPrChange>
        </w:rPr>
        <w:t>8</w:t>
      </w:r>
      <w:r w:rsidR="00C662A3" w:rsidRPr="00AB7C8F">
        <w:rPr>
          <w:i/>
          <w:iCs/>
          <w:rPrChange w:id="111" w:author="Jones, Sky" w:date="2020-12-06T19:02:00Z">
            <w:rPr/>
          </w:rPrChange>
        </w:rPr>
        <w:fldChar w:fldCharType="end"/>
      </w:r>
      <w:r w:rsidR="00BB2923" w:rsidRPr="00AB7C8F">
        <w:rPr>
          <w:i/>
          <w:iCs/>
          <w:rPrChange w:id="112" w:author="Jones, Sky" w:date="2020-12-06T19:02:00Z">
            <w:rPr/>
          </w:rPrChange>
        </w:rPr>
        <w:t>)</w:t>
      </w:r>
      <w:r w:rsidR="00BB2923" w:rsidRPr="00241908">
        <w:t xml:space="preserve"> become</w:t>
      </w:r>
      <w:r w:rsidR="008F40CA">
        <w:t xml:space="preserve">s </w:t>
      </w:r>
      <w:r w:rsidR="00D11BAB" w:rsidRPr="00241908">
        <w:t>significant</w:t>
      </w:r>
      <w:r w:rsidR="008238CB">
        <w:t>. N</w:t>
      </w:r>
      <w:r w:rsidR="008F40CA">
        <w:t>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so realignment should only be used when pattern offset is anticipated to occur and needs to be corrected for. In some cases, pattern offset may actually be of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lastRenderedPageBreak/>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53817D49" w:rsidR="002750FE" w:rsidRPr="00241908" w:rsidRDefault="00EF7D58" w:rsidP="006644EE">
      <w:pPr>
        <w:spacing w:after="120"/>
      </w:pPr>
      <w:r>
        <w:t xml:space="preserve">Sensitivity analysis was performed by varying IoD input parameters </w:t>
      </w:r>
      <w:r w:rsidR="00C662A3">
        <w:t xml:space="preserve">of </w:t>
      </w:r>
      <w:r>
        <w:t>neighborhood radius</w:t>
      </w:r>
      <w:r w:rsidR="008238CB">
        <w:t xml:space="preserve"> </w:t>
      </w:r>
      <w:r w:rsidR="008238CB">
        <w:rPr>
          <w:i/>
          <w:iCs/>
        </w:rPr>
        <w:t>r</w:t>
      </w:r>
      <w:r>
        <w:t xml:space="preserve"> and sigmoidal assigned threshold value</w:t>
      </w:r>
      <w:r w:rsidR="008238CB">
        <w:t xml:space="preserve"> </w:t>
      </w:r>
      <w:r w:rsidR="008238CB" w:rsidRPr="00241908">
        <w:t>K</w:t>
      </w:r>
      <w:r w:rsidR="008238CB" w:rsidRPr="00241908">
        <w:rPr>
          <w:vertAlign w:val="subscript"/>
        </w:rPr>
        <w:t>m</w:t>
      </w:r>
      <w:r>
        <w:t xml:space="preserv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44BC" w:rsidRPr="00241908">
        <w:t xml:space="preserve">Table </w:t>
      </w:r>
      <w:r w:rsidR="00EF44BC" w:rsidRPr="00EF44BC">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w:t>
      </w:r>
      <w:r w:rsidR="00AB2A31">
        <w:t>substantial</w:t>
      </w:r>
      <w:r w:rsidR="00CB6447" w:rsidRPr="00241908">
        <w:t xml:space="preserve"> agreement”</w:t>
      </w:r>
      <w:r w:rsidR="00A56412">
        <w:t xml:space="preserve"> </w:t>
      </w:r>
      <w:sdt>
        <w:sdtPr>
          <w:id w:val="1276823141"/>
          <w:citation/>
        </w:sdtPr>
        <w:sdtContent>
          <w:r w:rsidR="00A56412">
            <w:fldChar w:fldCharType="begin"/>
          </w:r>
          <w:r w:rsidR="00A56412">
            <w:instrText xml:space="preserve"> CITATION Jac60 \l 1033 </w:instrText>
          </w:r>
          <w:r w:rsidR="00A56412">
            <w:fldChar w:fldCharType="separate"/>
          </w:r>
          <w:r w:rsidR="00257BB8" w:rsidRPr="00257BB8">
            <w:rPr>
              <w:noProof/>
            </w:rPr>
            <w:t>(Cohen, 1960)</w:t>
          </w:r>
          <w:r w:rsidR="00A56412">
            <w:fldChar w:fldCharType="end"/>
          </w:r>
        </w:sdtContent>
      </w:sdt>
      <w:r w:rsidR="00722F5F">
        <w:t>,</w:t>
      </w:r>
      <w:r w:rsidR="00A56412">
        <w:t xml:space="preserve"> </w:t>
      </w:r>
      <w:r w:rsidR="00E23487" w:rsidRPr="00241908">
        <w:t>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102CDD01"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IoD somewhat</w:t>
      </w:r>
      <w:r w:rsidR="0015590E" w:rsidRPr="00241908">
        <w:t xml:space="preserve">, but </w:t>
      </w:r>
      <w:proofErr w:type="gramStart"/>
      <w:r w:rsidR="0015590E" w:rsidRPr="00241908">
        <w:t>overall</w:t>
      </w:r>
      <w:proofErr w:type="gramEnd"/>
      <w:r w:rsidR="0015590E" w:rsidRPr="00241908">
        <w:t xml:space="preserve"> the orchard trees are largely differentiable from the surrounding forest due to the gridded nature of the 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44BC" w:rsidRPr="00241908">
        <w:t xml:space="preserve">Figure </w:t>
      </w:r>
      <w:r w:rsidR="00EF44BC" w:rsidRPr="00EF44BC">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it is due actual heterogeneity; crown extraction from LiDAR is itself highly parameter dependent.</w:t>
      </w:r>
      <w:r w:rsidR="008027E6">
        <w:t xml:space="preserve"> </w:t>
      </w:r>
      <w:r w:rsidR="0093091C" w:rsidRPr="00241908">
        <w:t>The high kappa value of this classification suggests that the IoD alone is sufficient to differentiate the orchard from surrounding trees</w:t>
      </w:r>
      <w:r w:rsidR="006E0C53">
        <w:t xml:space="preserve"> without any other supporting data.</w:t>
      </w:r>
    </w:p>
    <w:p w14:paraId="593DB5B8" w14:textId="5B4BD48D" w:rsidR="006E0C53" w:rsidRDefault="00980408" w:rsidP="006644EE">
      <w:pPr>
        <w:spacing w:after="120"/>
      </w:pPr>
      <w:r>
        <w:t>T</w:t>
      </w:r>
      <w:r w:rsidRPr="00241908">
        <w:t xml:space="preserve">he </w:t>
      </w:r>
      <w:r w:rsidR="00B946FF" w:rsidRPr="00241908">
        <w:t xml:space="preserve">classification quality of the IoD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44BC" w:rsidRPr="00241908">
        <w:t xml:space="preserve">Table </w:t>
      </w:r>
      <w:r w:rsidR="00EF44BC" w:rsidRPr="00EF44BC">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IoD</w:t>
      </w:r>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w:t>
      </w:r>
      <w:r w:rsidR="008238CB" w:rsidRPr="00661449">
        <w:rPr>
          <w:i/>
          <w:iCs/>
        </w:rPr>
        <w:t>r</w:t>
      </w:r>
      <w:r w:rsidRPr="00980408">
        <w:t xml:space="preserve"> is a parameter that will be present in any implementation of the IoD</w:t>
      </w:r>
      <w:r w:rsidR="00661449">
        <w:t xml:space="preserve">, </w:t>
      </w:r>
      <w:r w:rsidRPr="00980408">
        <w:t>K</w:t>
      </w:r>
      <w:r w:rsidRPr="00661449">
        <w:rPr>
          <w:vertAlign w:val="subscript"/>
        </w:rPr>
        <w:t>m</w:t>
      </w:r>
      <w:r w:rsidRPr="00980408">
        <w:t xml:space="preserve"> is technically a parameter of the sigmoidal function used for scoring and point assignment. </w:t>
      </w:r>
      <w:r w:rsidR="009A48CC" w:rsidRPr="00241908">
        <w:t xml:space="preserve">If the classification quality is maximized and a strongly homogenous pattern is being differentiated from a highly disordered nonpattern, then </w:t>
      </w:r>
      <w:r w:rsidR="008238CB" w:rsidRPr="00661449">
        <w:rPr>
          <w:i/>
          <w:iCs/>
        </w:rPr>
        <w:t>r</w:t>
      </w:r>
      <w:r w:rsidR="009A48CC" w:rsidRPr="00241908">
        <w:t xml:space="preserve"> and K</w:t>
      </w:r>
      <w:r w:rsidR="009A48CC" w:rsidRPr="00241908">
        <w:rPr>
          <w:vertAlign w:val="subscript"/>
        </w:rPr>
        <w:t xml:space="preserve">m </w:t>
      </w:r>
      <w:r w:rsidR="009A48CC" w:rsidRPr="00241908">
        <w:t>respectively characterize the actual pattern scale and deviation</w:t>
      </w:r>
      <w:ins w:id="113" w:author="Jones, Sky" w:date="2020-12-06T19:40:00Z">
        <w:r w:rsidR="004315F9">
          <w:t xml:space="preserve"> in relation to the relative disorder surrounding it</w:t>
        </w:r>
      </w:ins>
      <w:r w:rsidR="009A48CC" w:rsidRPr="00241908">
        <w:t>.</w:t>
      </w:r>
      <w:r w:rsidR="00C061E9" w:rsidRPr="00241908">
        <w:t xml:space="preserve"> </w:t>
      </w:r>
      <w:r w:rsidR="002D55B5" w:rsidRPr="00241908">
        <w:t xml:space="preserve">Thus, the characteristic scale of the orchard </w:t>
      </w:r>
      <w:ins w:id="114" w:author="Jones, Sky" w:date="2020-12-06T19:38:00Z">
        <w:r w:rsidR="004315F9">
          <w:t xml:space="preserve">pattern </w:t>
        </w:r>
      </w:ins>
      <w:r w:rsidR="002D55B5" w:rsidRPr="00241908">
        <w:t xml:space="preserve">in Site 1 is between 70 to 80 meters, and the </w:t>
      </w:r>
      <w:del w:id="115" w:author="Jones, Sky" w:date="2020-12-06T19:39:00Z">
        <w:r w:rsidR="002D55B5" w:rsidRPr="00241908" w:rsidDel="004315F9">
          <w:delText>threshold of the pattern deviation before points become disordered is approximately 5 meters</w:delText>
        </w:r>
      </w:del>
      <w:ins w:id="116" w:author="Jones, Sky" w:date="2020-12-06T19:39:00Z">
        <w:r w:rsidR="004315F9">
          <w:t>characteristic deviation of the trees in the orchard from the planting pattern is approximately 5m</w:t>
        </w:r>
      </w:ins>
      <w:r w:rsidR="002D55B5" w:rsidRPr="00241908">
        <w:t>.</w:t>
      </w:r>
    </w:p>
    <w:p w14:paraId="1B1EE11D" w14:textId="36F3CC1C" w:rsidR="00B946FF" w:rsidRDefault="005E73EA" w:rsidP="0097682F">
      <w:pPr>
        <w:spacing w:after="120"/>
      </w:pPr>
      <w:r>
        <w:t xml:space="preserve">Because of this scale dependence, the </w:t>
      </w:r>
      <w:proofErr w:type="spellStart"/>
      <w:r w:rsidR="005D46FC" w:rsidRPr="00241908">
        <w:t>IoD</w:t>
      </w:r>
      <w:proofErr w:type="spellEnd"/>
      <w:r w:rsidR="005D46FC" w:rsidRPr="00241908">
        <w:t xml:space="preserve"> </w:t>
      </w:r>
      <w:ins w:id="117" w:author="Jones, Sky" w:date="2020-12-06T20:55:00Z">
        <w:r w:rsidR="0097682F">
          <w:t xml:space="preserve">may not be </w:t>
        </w:r>
      </w:ins>
      <w:del w:id="118" w:author="Jones, Sky" w:date="2020-12-06T20:55:00Z">
        <w:r w:rsidR="005D46FC" w:rsidRPr="00241908" w:rsidDel="0097682F">
          <w:delText xml:space="preserve">is not </w:delText>
        </w:r>
      </w:del>
      <w:del w:id="119" w:author="Jones, Sky" w:date="2020-12-06T20:58:00Z">
        <w:r w:rsidR="005D46FC" w:rsidRPr="00241908" w:rsidDel="007D1D9B">
          <w:delText>appropriate</w:delText>
        </w:r>
      </w:del>
      <w:ins w:id="120" w:author="Jones, Sky" w:date="2020-12-06T20:58:00Z">
        <w:r w:rsidR="007D1D9B">
          <w:t>effective</w:t>
        </w:r>
      </w:ins>
      <w:r w:rsidR="005D46FC" w:rsidRPr="00241908">
        <w:t xml:space="preserve"> </w:t>
      </w:r>
      <w:r>
        <w:t>when</w:t>
      </w:r>
      <w:r w:rsidR="005D46FC" w:rsidRPr="00241908">
        <w:t xml:space="preserve"> there is no prior knowledge of </w:t>
      </w:r>
      <w:del w:id="121" w:author="Jones, Sky" w:date="2020-12-06T20:57:00Z">
        <w:r w:rsidR="005D46FC" w:rsidRPr="00241908" w:rsidDel="0097682F">
          <w:delText xml:space="preserve">scale of </w:delText>
        </w:r>
      </w:del>
      <w:r w:rsidR="005D46FC" w:rsidRPr="00241908">
        <w:t>pattern</w:t>
      </w:r>
      <w:del w:id="122" w:author="Jones, Sky" w:date="2020-12-06T20:57:00Z">
        <w:r w:rsidR="005D46FC" w:rsidRPr="00241908" w:rsidDel="0097682F">
          <w:delText xml:space="preserve"> deviance</w:delText>
        </w:r>
      </w:del>
      <w:ins w:id="123" w:author="Jones, Sky" w:date="2020-12-06T20:57:00Z">
        <w:r w:rsidR="0097682F">
          <w:t xml:space="preserve"> scale or deviance</w:t>
        </w:r>
      </w:ins>
      <w:ins w:id="124" w:author="Jones, Sky" w:date="2020-12-06T20:58:00Z">
        <w:r w:rsidR="0097682F">
          <w:t xml:space="preserve">, though these values can be </w:t>
        </w:r>
      </w:ins>
      <w:ins w:id="125" w:author="Jones, Sky" w:date="2020-12-06T20:57:00Z">
        <w:r w:rsidR="0097682F">
          <w:t>estimat</w:t>
        </w:r>
      </w:ins>
      <w:ins w:id="126" w:author="Jones, Sky" w:date="2020-12-06T20:58:00Z">
        <w:r w:rsidR="0097682F">
          <w:t xml:space="preserve">ed </w:t>
        </w:r>
      </w:ins>
      <w:ins w:id="127" w:author="Jones, Sky" w:date="2020-12-06T20:57:00Z">
        <w:r w:rsidR="0097682F">
          <w:t xml:space="preserve">through exploratory analysis </w:t>
        </w:r>
      </w:ins>
      <w:ins w:id="128" w:author="Jones, Sky" w:date="2020-12-06T20:58:00Z">
        <w:r w:rsidR="0097682F">
          <w:t xml:space="preserve">of the study area </w:t>
        </w:r>
      </w:ins>
      <w:ins w:id="129" w:author="Jones, Sky" w:date="2020-12-06T20:57:00Z">
        <w:r w:rsidR="0097682F">
          <w:t xml:space="preserve">with the </w:t>
        </w:r>
        <w:proofErr w:type="spellStart"/>
        <w:r w:rsidR="0097682F">
          <w:t>IoD</w:t>
        </w:r>
      </w:ins>
      <w:proofErr w:type="spellEnd"/>
      <w:ins w:id="130" w:author="Jones, Sky" w:date="2020-12-06T21:01:00Z">
        <w:r w:rsidR="00627550">
          <w:t xml:space="preserve">, or part of the study area if it can be expected that the pattern scale is invariant through </w:t>
        </w:r>
      </w:ins>
      <w:ins w:id="131" w:author="Jones, Sky" w:date="2020-12-06T21:02:00Z">
        <w:r w:rsidR="00627550">
          <w:t>space</w:t>
        </w:r>
      </w:ins>
      <w:ins w:id="132" w:author="Jones, Sky" w:date="2020-12-06T20:57:00Z">
        <w:r w:rsidR="0097682F">
          <w:t>.</w:t>
        </w:r>
      </w:ins>
      <w:ins w:id="133" w:author="Jones, Sky" w:date="2020-12-06T20:58:00Z">
        <w:r w:rsidR="0097682F" w:rsidRPr="0097682F">
          <w:t xml:space="preserve"> </w:t>
        </w:r>
        <w:r w:rsidR="0097682F">
          <w:t xml:space="preserve">However, the </w:t>
        </w:r>
      </w:ins>
      <w:proofErr w:type="spellStart"/>
      <w:ins w:id="134" w:author="Jones, Sky" w:date="2020-12-06T20:59:00Z">
        <w:r w:rsidR="007E6160">
          <w:t>IoD</w:t>
        </w:r>
        <w:proofErr w:type="spellEnd"/>
        <w:r w:rsidR="007E6160">
          <w:t xml:space="preserve"> </w:t>
        </w:r>
      </w:ins>
      <w:ins w:id="135" w:author="Jones, Sky" w:date="2020-12-06T21:14:00Z">
        <w:r w:rsidR="000F4CA9">
          <w:t>cannot</w:t>
        </w:r>
      </w:ins>
      <w:ins w:id="136" w:author="Jones, Sky" w:date="2020-12-06T20:59:00Z">
        <w:r w:rsidR="007E6160">
          <w:t xml:space="preserve"> effec</w:t>
        </w:r>
      </w:ins>
      <w:ins w:id="137" w:author="Jones, Sky" w:date="2020-12-06T21:00:00Z">
        <w:r w:rsidR="007E6160">
          <w:t>tively</w:t>
        </w:r>
      </w:ins>
      <w:ins w:id="138" w:author="Jones, Sky" w:date="2020-12-06T20:59:00Z">
        <w:r w:rsidR="007E6160">
          <w:t xml:space="preserve"> quantify </w:t>
        </w:r>
      </w:ins>
      <w:ins w:id="139" w:author="Jones, Sky" w:date="2020-12-06T21:01:00Z">
        <w:r w:rsidR="007E6160">
          <w:t>multiscale order</w:t>
        </w:r>
      </w:ins>
      <w:ins w:id="140" w:author="Jones, Sky" w:date="2020-12-06T20:59:00Z">
        <w:r w:rsidR="007E6160">
          <w:t xml:space="preserve">, such </w:t>
        </w:r>
      </w:ins>
      <w:ins w:id="141" w:author="Jones, Sky" w:date="2020-12-06T21:00:00Z">
        <w:r w:rsidR="007E6160">
          <w:t>as two patterns superimposed on one another</w:t>
        </w:r>
      </w:ins>
      <w:ins w:id="142" w:author="Jones, Sky" w:date="2020-12-06T21:10:00Z">
        <w:r w:rsidR="00695396">
          <w:t xml:space="preserve"> or scale that </w:t>
        </w:r>
      </w:ins>
      <w:ins w:id="143" w:author="Jones, Sky" w:date="2020-12-06T21:11:00Z">
        <w:r w:rsidR="00695396">
          <w:t>varies as a function of spatial location</w:t>
        </w:r>
      </w:ins>
      <w:ins w:id="144" w:author="Jones, Sky" w:date="2020-12-06T21:00:00Z">
        <w:r w:rsidR="007E6160">
          <w:t xml:space="preserve">, because the </w:t>
        </w:r>
        <w:proofErr w:type="spellStart"/>
        <w:r w:rsidR="007E6160">
          <w:t>IoD</w:t>
        </w:r>
        <w:proofErr w:type="spellEnd"/>
        <w:r w:rsidR="007E6160">
          <w:t xml:space="preserve"> </w:t>
        </w:r>
      </w:ins>
      <w:ins w:id="145" w:author="Jones, Sky" w:date="2020-12-06T21:09:00Z">
        <w:r w:rsidR="00FE6EED">
          <w:t>can only</w:t>
        </w:r>
      </w:ins>
      <w:ins w:id="146" w:author="Jones, Sky" w:date="2020-12-06T21:00:00Z">
        <w:r w:rsidR="007E6160">
          <w:t xml:space="preserve"> quantify </w:t>
        </w:r>
      </w:ins>
      <w:ins w:id="147" w:author="Jones, Sky" w:date="2020-12-06T21:01:00Z">
        <w:r w:rsidR="007E6160">
          <w:t xml:space="preserve">order at </w:t>
        </w:r>
      </w:ins>
      <w:ins w:id="148" w:author="Jones, Sky" w:date="2020-12-06T21:09:00Z">
        <w:r w:rsidR="00FE6EED">
          <w:t>a single</w:t>
        </w:r>
      </w:ins>
      <w:ins w:id="149" w:author="Jones, Sky" w:date="2020-12-06T21:01:00Z">
        <w:r w:rsidR="007E6160">
          <w:t xml:space="preserve"> characteristic scale.</w:t>
        </w:r>
      </w:ins>
      <w:ins w:id="150" w:author="Jones, Sky" w:date="2020-12-06T21:12:00Z">
        <w:r w:rsidR="00A205EF">
          <w:t xml:space="preserve"> Small variations in scale may</w:t>
        </w:r>
      </w:ins>
      <w:ins w:id="151" w:author="Jones, Sky" w:date="2020-12-06T21:13:00Z">
        <w:r w:rsidR="00A205EF">
          <w:t xml:space="preserve"> be effectively accounted for by ICP realignment.</w:t>
        </w:r>
      </w:ins>
      <w:del w:id="152" w:author="Jones, Sky" w:date="2020-12-06T20:57:00Z">
        <w:r w:rsidDel="0097682F">
          <w:delText xml:space="preserve"> </w:delText>
        </w:r>
        <w:r w:rsidR="005D46FC" w:rsidRPr="00241908" w:rsidDel="0097682F">
          <w:delText xml:space="preserve">or </w:delText>
        </w:r>
        <w:r w:rsidDel="0097682F">
          <w:delText>when trying to</w:delText>
        </w:r>
        <w:r w:rsidR="005D46FC" w:rsidRPr="00241908" w:rsidDel="0097682F">
          <w:delText xml:space="preserve"> quantify patterns with </w:delText>
        </w:r>
        <w:r w:rsidDel="0097682F">
          <w:delText xml:space="preserve">multiple </w:delText>
        </w:r>
        <w:r w:rsidR="007D2C8E" w:rsidRPr="00241908" w:rsidDel="0097682F">
          <w:delText>scales.</w:delText>
        </w:r>
      </w:del>
      <w:del w:id="153" w:author="Jones, Sky" w:date="2020-12-06T20:55:00Z">
        <w:r w:rsidR="0012491D" w:rsidRPr="00241908" w:rsidDel="0097682F">
          <w:delText xml:space="preserve"> </w:delText>
        </w:r>
      </w:del>
      <w:del w:id="154" w:author="Jones, Sky" w:date="2020-12-06T20:58:00Z">
        <w:r w:rsidDel="0097682F">
          <w:delText xml:space="preserve">In those cases, it is recommended </w:delText>
        </w:r>
        <w:r w:rsidR="0012491D" w:rsidRPr="00241908" w:rsidDel="0097682F">
          <w:delText xml:space="preserve">using the IoD the characterize pattern scales on a subset of data before applying </w:delText>
        </w:r>
        <w:r w:rsidDel="0097682F">
          <w:delText>it more broadly</w:delText>
        </w:r>
        <w:r w:rsidR="0012491D" w:rsidRPr="00241908" w:rsidDel="0097682F">
          <w:delText>.</w:delText>
        </w:r>
      </w:del>
    </w:p>
    <w:p w14:paraId="57808AF5" w14:textId="7D12D0C7" w:rsidR="005D5AAE" w:rsidRPr="00241908" w:rsidRDefault="005A68F6" w:rsidP="006644EE">
      <w:pPr>
        <w:pStyle w:val="Heading3"/>
        <w:spacing w:after="120"/>
      </w:pPr>
      <w:r w:rsidRPr="00241908">
        <w:lastRenderedPageBreak/>
        <w:t>Site 2</w:t>
      </w:r>
    </w:p>
    <w:p w14:paraId="3579C54C" w14:textId="7318DBB7" w:rsidR="0052238D" w:rsidRPr="00241908" w:rsidRDefault="00980408" w:rsidP="006644EE">
      <w:pPr>
        <w:spacing w:after="120"/>
      </w:pPr>
      <w:r>
        <w:t>Similarly, sensitivity analysis of was performed for IoD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44BC" w:rsidRPr="00241908">
        <w:t xml:space="preserve">Table </w:t>
      </w:r>
      <w:r w:rsidR="00EF44BC" w:rsidRPr="00EF44BC">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w:t>
      </w:r>
      <w:r w:rsidR="005E73EA" w:rsidRPr="00661449">
        <w:rPr>
          <w:i/>
          <w:iCs/>
        </w:rPr>
        <w:t>r</w:t>
      </w:r>
      <w:r w:rsidR="0052238D" w:rsidRPr="00241908">
        <w:t xml:space="preserve"> is 25 meters. The corresponding </w:t>
      </w:r>
      <w:r w:rsidR="005E73EA">
        <w:t>overall</w:t>
      </w:r>
      <w:r w:rsidR="005E73EA" w:rsidRPr="00241908">
        <w:t xml:space="preserve"> </w:t>
      </w:r>
      <w:r w:rsidR="0052238D" w:rsidRPr="00241908">
        <w:t xml:space="preserve">accuracy for this classification is </w:t>
      </w:r>
      <w:r w:rsidR="0054672E" w:rsidRPr="00241908">
        <w:t>87</w:t>
      </w:r>
      <w:r w:rsidR="0052238D" w:rsidRPr="00241908">
        <w:t>%.</w:t>
      </w:r>
    </w:p>
    <w:p w14:paraId="02800EBF" w14:textId="0C155FB5" w:rsidR="00CD4497" w:rsidRPr="00241908" w:rsidRDefault="0093091C" w:rsidP="006644EE">
      <w:pPr>
        <w:spacing w:after="120"/>
      </w:pPr>
      <w:r w:rsidRPr="00241908">
        <w:t>Like Site 1, the planted trees in this study area display a gridded structure that explains the lower IoD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44BC" w:rsidRPr="00241908">
        <w:t xml:space="preserve">Figure </w:t>
      </w:r>
      <w:r w:rsidR="00EF44BC" w:rsidRPr="00EF44BC">
        <w:rPr>
          <w:noProof/>
        </w:rPr>
        <w:t>10</w:t>
      </w:r>
      <w:r w:rsidR="0069453A" w:rsidRPr="00241908">
        <w:fldChar w:fldCharType="end"/>
      </w:r>
      <w:r w:rsidR="0069453A">
        <w:t>)</w:t>
      </w:r>
      <w:r w:rsidRPr="00241908">
        <w:t xml:space="preserve">. </w:t>
      </w:r>
      <w:r w:rsidR="005E73EA">
        <w:t>The kappa coefficient of</w:t>
      </w:r>
      <w:r w:rsidRPr="00241908">
        <w:t xml:space="preserve"> agreement suggest</w:t>
      </w:r>
      <w:r w:rsidR="005E73EA">
        <w:t>s</w:t>
      </w:r>
      <w:r w:rsidRPr="00241908">
        <w:t xml:space="preserve"> planted trees are differentiable from the surrounding trees </w:t>
      </w:r>
      <w:r w:rsidR="00AC7655" w:rsidRPr="00241908">
        <w:t>based on</w:t>
      </w:r>
      <w:r w:rsidRPr="00241908">
        <w:t xml:space="preserve"> the IoD alone.</w:t>
      </w:r>
      <w:r w:rsidR="003727C1" w:rsidRPr="00241908">
        <w:t xml:space="preserve"> </w:t>
      </w:r>
      <w:r w:rsidR="005E73EA">
        <w:t>T</w:t>
      </w:r>
      <w:r w:rsidR="00CD4497" w:rsidRPr="00241908">
        <w:t xml:space="preserve">he sensitivity </w:t>
      </w:r>
      <w:r w:rsidR="005E73EA">
        <w:t>evaluation s</w:t>
      </w:r>
      <w:r w:rsidR="00CD4497" w:rsidRPr="00241908">
        <w:t>uggest</w:t>
      </w:r>
      <w:r w:rsidR="005E73EA">
        <w:t>ed</w:t>
      </w:r>
      <w:r w:rsidR="00CD4497" w:rsidRPr="00241908">
        <w:t xml:space="preserve"> a characteristic scale and pattern deviance for the planted trees, which are 25 meters and 2 meters respectively</w:t>
      </w:r>
      <w:r w:rsidR="005E73EA">
        <w:t xml:space="preserve"> </w:t>
      </w:r>
      <w:r w:rsidR="005E73EA" w:rsidRPr="00241908">
        <w:t>(</w:t>
      </w:r>
      <w:r w:rsidR="005E73EA" w:rsidRPr="00241908">
        <w:fldChar w:fldCharType="begin"/>
      </w:r>
      <w:r w:rsidR="005E73EA" w:rsidRPr="00241908">
        <w:instrText xml:space="preserve"> REF _Ref31230637 \h </w:instrText>
      </w:r>
      <w:r w:rsidR="005E73EA">
        <w:instrText xml:space="preserve"> \* MERGEFORMAT </w:instrText>
      </w:r>
      <w:r w:rsidR="005E73EA" w:rsidRPr="00241908">
        <w:fldChar w:fldCharType="separate"/>
      </w:r>
      <w:r w:rsidR="00EF44BC" w:rsidRPr="00241908">
        <w:t xml:space="preserve">Table </w:t>
      </w:r>
      <w:r w:rsidR="00EF44BC" w:rsidRPr="00EF44BC">
        <w:rPr>
          <w:noProof/>
        </w:rPr>
        <w:t>4</w:t>
      </w:r>
      <w:r w:rsidR="005E73EA" w:rsidRPr="00241908">
        <w:fldChar w:fldCharType="end"/>
      </w:r>
      <w:r w:rsidR="005E73EA" w:rsidRPr="00241908">
        <w:t>)</w:t>
      </w:r>
      <w:r w:rsidR="00CD4497" w:rsidRPr="00241908">
        <w:t>.</w:t>
      </w:r>
    </w:p>
    <w:p w14:paraId="4C0CFB81" w14:textId="1CFFF823" w:rsidR="005D5AAE" w:rsidRPr="00241908" w:rsidRDefault="005A68F6" w:rsidP="006644EE">
      <w:pPr>
        <w:pStyle w:val="Heading3"/>
        <w:spacing w:after="120"/>
      </w:pPr>
      <w:bookmarkStart w:id="155" w:name="_Ref33383449"/>
      <w:r w:rsidRPr="00241908">
        <w:t>Site 3</w:t>
      </w:r>
      <w:bookmarkEnd w:id="155"/>
    </w:p>
    <w:p w14:paraId="6EB765B6" w14:textId="341FA0DD"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Content>
          <w:r w:rsidR="009012BC">
            <w:fldChar w:fldCharType="begin"/>
          </w:r>
          <w:r w:rsidR="009012BC">
            <w:instrText xml:space="preserve"> CITATION Jac60 \l 1033 </w:instrText>
          </w:r>
          <w:r w:rsidR="009012BC">
            <w:fldChar w:fldCharType="separate"/>
          </w:r>
          <w:r w:rsidR="00257BB8" w:rsidRPr="00257BB8">
            <w:rPr>
              <w:noProof/>
            </w:rPr>
            <w:t>(Cohen, 1960)</w:t>
          </w:r>
          <w:r w:rsidR="009012BC">
            <w:fldChar w:fldCharType="end"/>
          </w:r>
        </w:sdtContent>
      </w:sdt>
      <w:r w:rsidR="000F68BD" w:rsidRPr="00241908">
        <w:t xml:space="preserve"> </w:t>
      </w:r>
      <w:r w:rsidR="005E73EA">
        <w:t xml:space="preserve">and overall accuracy of 76% </w:t>
      </w:r>
      <w:r w:rsidR="00B160C7">
        <w:t>are</w:t>
      </w:r>
      <w:r w:rsidR="0054672E" w:rsidRPr="00241908">
        <w:t xml:space="preserve">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w:t>
      </w:r>
      <w:r w:rsidR="005E73EA" w:rsidRPr="00B160C7">
        <w:rPr>
          <w:i/>
          <w:iCs/>
        </w:rPr>
        <w:t>r</w:t>
      </w:r>
      <w:r w:rsidR="0054672E" w:rsidRPr="00241908">
        <w:t xml:space="preserve">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44BC" w:rsidRPr="00241908">
        <w:t xml:space="preserve">Table </w:t>
      </w:r>
      <w:r w:rsidR="00EF44BC" w:rsidRPr="00EF44BC">
        <w:rPr>
          <w:noProof/>
        </w:rPr>
        <w:t>5</w:t>
      </w:r>
      <w:r w:rsidRPr="00241908">
        <w:fldChar w:fldCharType="end"/>
      </w:r>
      <w:r>
        <w:t>)</w:t>
      </w:r>
      <w:r w:rsidR="0054672E" w:rsidRPr="00241908">
        <w:t xml:space="preserve">. </w:t>
      </w:r>
    </w:p>
    <w:p w14:paraId="5FE928DB" w14:textId="4946E06A" w:rsidR="005E2804" w:rsidRPr="00241908" w:rsidRDefault="00BF0061" w:rsidP="006644EE">
      <w:pPr>
        <w:spacing w:after="120"/>
      </w:pPr>
      <w:r w:rsidRPr="00241908">
        <w:t xml:space="preserve">The classification agreement is lower at this site than </w:t>
      </w:r>
      <w:r w:rsidR="005E73EA">
        <w:t>previous</w:t>
      </w:r>
      <w:r w:rsidR="005E73EA" w:rsidRPr="00241908">
        <w:t xml:space="preserve"> </w:t>
      </w:r>
      <w:r w:rsidR="00194D36">
        <w:t>s</w:t>
      </w:r>
      <w:r w:rsidR="00194D36" w:rsidRPr="00241908">
        <w:t>ites</w:t>
      </w:r>
      <w:r w:rsidRPr="00241908">
        <w:t>.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44BC" w:rsidRPr="00241908">
        <w:t xml:space="preserve">Figure </w:t>
      </w:r>
      <w:r w:rsidR="00EF44BC" w:rsidRPr="00EF44BC">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1225EDB3" w:rsidR="006D4E2E" w:rsidRPr="00241908" w:rsidRDefault="00D26A9E" w:rsidP="006644EE">
      <w:pPr>
        <w:spacing w:after="120"/>
      </w:pPr>
      <w:r w:rsidRPr="00241908">
        <w:t xml:space="preserve">These phenomena together elevate the IoD of the main buildings and </w:t>
      </w:r>
      <w:r w:rsidR="005E73EA">
        <w:t>reduce</w:t>
      </w:r>
      <w:r w:rsidR="005E73EA" w:rsidRPr="00241908">
        <w:t xml:space="preserve"> </w:t>
      </w:r>
      <w:r w:rsidR="00F94FC3">
        <w:t xml:space="preserve">the IoD </w:t>
      </w:r>
      <w:r w:rsidRPr="00241908">
        <w:t xml:space="preserve">of the auxiliary buildings, </w:t>
      </w:r>
      <w:r w:rsidR="003754C5" w:rsidRPr="00241908">
        <w:t>reducing the ability of the IoD alone to differentiate these building types.</w:t>
      </w:r>
      <w:r w:rsidR="005E2804" w:rsidRPr="00241908">
        <w:t xml:space="preserve"> However, the </w:t>
      </w:r>
      <w:r w:rsidR="00A94ACD" w:rsidRPr="00241908">
        <w:t>IoD has some level of classification power even in complex systems and so</w:t>
      </w:r>
      <w:r w:rsidR="006D4E2E" w:rsidRPr="00241908">
        <w:t xml:space="preserve"> can</w:t>
      </w:r>
      <w:r w:rsidR="00423F53">
        <w:t xml:space="preserve"> be used to</w:t>
      </w:r>
      <w:r w:rsidR="00A94ACD" w:rsidRPr="00241908">
        <w:t xml:space="preserve"> </w:t>
      </w:r>
      <w:r w:rsidR="006D4E2E" w:rsidRPr="00241908">
        <w:t>improv</w:t>
      </w:r>
      <w:r w:rsidR="00423F53">
        <w:t>e</w:t>
      </w:r>
      <w:r w:rsidR="006D4E2E" w:rsidRPr="00241908">
        <w:t xml:space="preserve"> the accuracy of classification schemes </w:t>
      </w:r>
      <w:r w:rsidR="00770B00">
        <w:t>based on machine learning</w:t>
      </w:r>
      <w:r w:rsidR="00197158">
        <w:t>; t</w:t>
      </w:r>
      <w:r w:rsidR="005E2804" w:rsidRPr="00241908">
        <w:t xml:space="preserve">he IoD </w:t>
      </w:r>
      <w:r w:rsidR="00197158">
        <w:t>can</w:t>
      </w:r>
      <w:r w:rsidR="005E2804" w:rsidRPr="00241908">
        <w:t xml:space="preserve"> be calculated and added to a dataset, increasing its dimensionality.</w:t>
      </w:r>
    </w:p>
    <w:p w14:paraId="37D79CF1" w14:textId="1F6A25C1" w:rsidR="00C90020" w:rsidRPr="00241908" w:rsidRDefault="00873835" w:rsidP="006644EE">
      <w:pPr>
        <w:spacing w:after="120"/>
      </w:pPr>
      <w:r>
        <w:t>Higher</w:t>
      </w:r>
      <w:r w:rsidR="00C90020" w:rsidRPr="00241908">
        <w:t xml:space="preserve"> classification </w:t>
      </w:r>
      <w:r>
        <w:t>results were</w:t>
      </w:r>
      <w:r w:rsidR="00C90020" w:rsidRPr="00241908">
        <w:t xml:space="preserve"> achieved with </w:t>
      </w:r>
      <w:r w:rsidR="009C4402" w:rsidRPr="00241908">
        <w:t xml:space="preserve">a </w:t>
      </w:r>
      <w:r w:rsidRPr="00B160C7">
        <w:rPr>
          <w:i/>
          <w:iCs/>
        </w:rPr>
        <w:t>r</w:t>
      </w:r>
      <w:r w:rsidR="009C4402" w:rsidRPr="00241908">
        <w:t xml:space="preserve"> of 19 meters and a K</w:t>
      </w:r>
      <w:r w:rsidR="009C4402" w:rsidRPr="00241908">
        <w:rPr>
          <w:vertAlign w:val="subscript"/>
        </w:rPr>
        <w:t>m</w:t>
      </w:r>
      <w:r w:rsidR="009C4402" w:rsidRPr="00241908">
        <w:t xml:space="preserve"> of 6.5 meters</w:t>
      </w:r>
      <w:r>
        <w:t>. T</w:t>
      </w:r>
      <w:r w:rsidR="00BB2923" w:rsidRPr="00241908">
        <w:t>he respective interpretation of these values as the characteristic pattern scale and pattern deviation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 xml:space="preserve">The placement of building centroids in Site 3, in contrast, are moderately patterned (main buildings) or weakly patterned (auxiliary buildings). Because of this, the ideal </w:t>
      </w:r>
      <w:r w:rsidRPr="00B160C7">
        <w:rPr>
          <w:i/>
          <w:iCs/>
        </w:rPr>
        <w:t>r</w:t>
      </w:r>
      <w:r w:rsidR="00EE28AD" w:rsidRPr="00241908">
        <w:t xml:space="preserve"> and K</w:t>
      </w:r>
      <w:r w:rsidR="00EE28AD" w:rsidRPr="00241908">
        <w:rPr>
          <w:vertAlign w:val="subscript"/>
        </w:rPr>
        <w:t xml:space="preserve">m </w:t>
      </w:r>
      <w:r w:rsidR="00EE28AD" w:rsidRPr="00241908">
        <w:t>do not necessarily describe either pattern bu</w:t>
      </w:r>
      <w:r w:rsidR="006B79BF">
        <w:t>t</w:t>
      </w:r>
      <w:r w:rsidR="00EE28AD" w:rsidRPr="00241908">
        <w:t xml:space="preserve"> rather represent, respectively, a discriminatory scale and a discriminatory deviance.</w:t>
      </w:r>
    </w:p>
    <w:p w14:paraId="60D0715A" w14:textId="63662AA0" w:rsidR="00E23487" w:rsidRPr="00241908" w:rsidRDefault="00CD50C8" w:rsidP="006644EE">
      <w:pPr>
        <w:pStyle w:val="Heading2"/>
        <w:spacing w:after="120"/>
      </w:pPr>
      <w:r w:rsidRPr="00241908">
        <w:lastRenderedPageBreak/>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156" w:name="_Ref37707675"/>
      <w:r w:rsidRPr="00241908">
        <w:t xml:space="preserve">Scoring and </w:t>
      </w:r>
      <w:r w:rsidR="00E7154C" w:rsidRPr="00241908">
        <w:t xml:space="preserve">Point </w:t>
      </w:r>
      <w:r w:rsidRPr="00241908">
        <w:t>Assignment Functions</w:t>
      </w:r>
      <w:bookmarkEnd w:id="156"/>
    </w:p>
    <w:p w14:paraId="304E1E43" w14:textId="7E2EE04F" w:rsidR="00CD50C8" w:rsidRPr="00241908" w:rsidRDefault="00050567" w:rsidP="006644EE">
      <w:pPr>
        <w:spacing w:after="120"/>
      </w:pPr>
      <w:r>
        <w:t>S</w:t>
      </w:r>
      <w:r w:rsidR="00CD50C8" w:rsidRPr="00241908">
        <w:t xml:space="preserve">wapping any monotonic </w:t>
      </w:r>
      <w:r w:rsidR="00E72ACA">
        <w:t xml:space="preserve">increasing </w:t>
      </w:r>
      <w:r w:rsidR="00CD50C8" w:rsidRPr="00241908">
        <w:t xml:space="preserve">function </w:t>
      </w:r>
      <w:r w:rsidR="00722F5F">
        <w:t>with</w:t>
      </w:r>
      <w:r w:rsidR="00CD50C8" w:rsidRPr="00241908">
        <w:t xml:space="preserve"> another for the purposes of scoring will not change the relative ranking of the disorder of the points, and thus the choice of scoring function is ultimately an aesthetic choice. However, it is convenient to use the same function used to calculate assignment costs to calculate the IoD to simplify interpretation of the</w:t>
      </w:r>
      <w:r>
        <w:t xml:space="preserve"> results. T</w:t>
      </w:r>
      <w:r w:rsidR="00CD50C8" w:rsidRPr="00241908">
        <w:t xml:space="preserve">he assignment cost function </w:t>
      </w:r>
      <w:r w:rsidR="00CD50C8" w:rsidRPr="000C3C2B">
        <w:rPr>
          <w:i/>
          <w:iCs/>
        </w:rPr>
        <w:t>does</w:t>
      </w:r>
      <w:r w:rsidR="00CD50C8" w:rsidRPr="00241908">
        <w:t xml:space="preserve"> have an impact on what points are assigned to one another, and thus may have an impact on the relative ranking of IoD scores for points in a set</w:t>
      </w:r>
      <w:r>
        <w:t xml:space="preserve"> (</w:t>
      </w:r>
      <w:r w:rsidR="00CD50C8" w:rsidRPr="00241908">
        <w:fldChar w:fldCharType="begin"/>
      </w:r>
      <w:r w:rsidR="00CD50C8" w:rsidRPr="00241908">
        <w:instrText xml:space="preserve"> REF _Ref30352305 \h </w:instrText>
      </w:r>
      <w:r w:rsidR="00CD50C8" w:rsidRPr="00241908">
        <w:fldChar w:fldCharType="separate"/>
      </w:r>
      <w:r w:rsidR="00EF44BC" w:rsidRPr="00241908">
        <w:t xml:space="preserve">Figure </w:t>
      </w:r>
      <w:r w:rsidR="00EF44BC">
        <w:rPr>
          <w:i/>
          <w:iCs/>
          <w:noProof/>
        </w:rPr>
        <w:t>4</w:t>
      </w:r>
      <w:r w:rsidR="00CD50C8" w:rsidRPr="00241908">
        <w:fldChar w:fldCharType="end"/>
      </w:r>
      <w:r>
        <w:t>)</w:t>
      </w:r>
      <w:r w:rsidR="00914DBB" w:rsidRPr="00241908">
        <w:t xml:space="preserve">. Using </w:t>
      </w:r>
      <w:r w:rsidR="00CD50C8"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t>, in turn allowing assignment of points very close in space to one another</w:t>
      </w:r>
      <w:r w:rsidR="00914DBB" w:rsidRPr="00241908">
        <w:t>.</w:t>
      </w:r>
    </w:p>
    <w:p w14:paraId="49E5DD94" w14:textId="68803540"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w:t>
      </w:r>
      <w:r w:rsidR="008B790B" w:rsidRPr="00241908">
        <w:t>Without K</w:t>
      </w:r>
      <w:r w:rsidR="008B790B" w:rsidRPr="00241908">
        <w:rPr>
          <w:vertAlign w:val="subscript"/>
        </w:rPr>
        <w:t>m</w:t>
      </w:r>
      <w:r w:rsidR="00871E82">
        <w:t xml:space="preserve"> or a similar </w:t>
      </w:r>
      <w:r w:rsidR="00014E48">
        <w:t>metric,</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0D83018C" w:rsidR="00287C6B" w:rsidRPr="00241908" w:rsidRDefault="00EB316C" w:rsidP="006644EE">
      <w:pPr>
        <w:spacing w:after="120"/>
      </w:pPr>
      <w:r>
        <w:t>T</w:t>
      </w:r>
      <w:r w:rsidR="00287C6B" w:rsidRPr="00241908">
        <w:t xml:space="preserve">here </w:t>
      </w:r>
      <w:r>
        <w:t>are</w:t>
      </w:r>
      <w:r w:rsidRPr="00241908">
        <w:t xml:space="preserve"> </w:t>
      </w:r>
      <w:r w:rsidR="00DB06F9">
        <w:t>many</w:t>
      </w:r>
      <w:r w:rsidR="00287C6B" w:rsidRPr="00241908">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w:t>
      </w:r>
    </w:p>
    <w:p w14:paraId="5D2525C8" w14:textId="4406FB30" w:rsidR="002F6171" w:rsidRPr="00241908" w:rsidRDefault="00287C6B" w:rsidP="006644EE">
      <w:pPr>
        <w:spacing w:after="120"/>
      </w:pPr>
      <w:r w:rsidRPr="00241908">
        <w:t xml:space="preserve">Additionally, realignment algorithms are not guaranteed to “correctly” align the neighborhoods, and realigning neighborhoods may also lead to spurious </w:t>
      </w:r>
      <w:r w:rsidR="00EB316C">
        <w:t>reductions</w:t>
      </w:r>
      <w:r w:rsidR="00EB316C" w:rsidRPr="00241908">
        <w:t xml:space="preserve"> </w:t>
      </w:r>
      <w:r w:rsidRPr="00241908">
        <w:t xml:space="preserve">in the IoD even when no pattern similarity exists. If this </w:t>
      </w:r>
      <w:r w:rsidR="00EB316C">
        <w:t>decrease</w:t>
      </w:r>
      <w:r w:rsidRPr="00241908">
        <w:t xml:space="preserve"> exceeds reduction in IoD when true pattern correspondence </w:t>
      </w:r>
      <w:r w:rsidR="00BD1AD3" w:rsidRPr="00241908">
        <w:t>exists,</w:t>
      </w:r>
      <w:r w:rsidRPr="00241908">
        <w:t xml:space="preserve"> then realignment will actually reduce the ability of the IoD to differentiate ordered and disordered point sets</w:t>
      </w:r>
      <w:r w:rsidR="00A521F7">
        <w:t xml:space="preserve"> (</w:t>
      </w:r>
      <w:r w:rsidR="00A521F7" w:rsidRPr="007C2545">
        <w:rPr>
          <w:i/>
          <w:iCs/>
        </w:rPr>
        <w:fldChar w:fldCharType="begin"/>
      </w:r>
      <w:r w:rsidR="00A521F7" w:rsidRPr="007C2545">
        <w:rPr>
          <w:i/>
          <w:iCs/>
        </w:rPr>
        <w:instrText xml:space="preserve"> REF _Ref39658732 \h </w:instrText>
      </w:r>
      <w:r w:rsidR="007C2545">
        <w:rPr>
          <w:i/>
          <w:iCs/>
        </w:rPr>
        <w:instrText xml:space="preserve"> \* MERGEFORMAT </w:instrText>
      </w:r>
      <w:r w:rsidR="00A521F7" w:rsidRPr="007C2545">
        <w:rPr>
          <w:i/>
          <w:iCs/>
        </w:rPr>
      </w:r>
      <w:r w:rsidR="00A521F7" w:rsidRPr="007C2545">
        <w:rPr>
          <w:i/>
          <w:iCs/>
        </w:rPr>
        <w:fldChar w:fldCharType="separate"/>
      </w:r>
      <w:r w:rsidR="00EF44BC" w:rsidRPr="00EF44BC">
        <w:rPr>
          <w:i/>
          <w:iCs/>
        </w:rPr>
        <w:t xml:space="preserve">Figure </w:t>
      </w:r>
      <w:r w:rsidR="00EF44BC">
        <w:rPr>
          <w:i/>
          <w:iCs/>
          <w:noProof/>
        </w:rPr>
        <w:t>7</w:t>
      </w:r>
      <w:r w:rsidR="00A521F7" w:rsidRPr="007C2545">
        <w:rPr>
          <w:i/>
          <w:iCs/>
        </w:rPr>
        <w:fldChar w:fldCharType="end"/>
      </w:r>
      <w:r w:rsidR="00A521F7">
        <w:t>)</w:t>
      </w:r>
      <w:r w:rsidRPr="00241908">
        <w:t>.</w:t>
      </w:r>
      <w:r w:rsidR="001A6C57" w:rsidRPr="00241908">
        <w:t xml:space="preserve"> Thus, the use of realignment may or may not be appropriate depending on the intent of the study. Realignment is also computationally expensive</w:t>
      </w:r>
      <w:r w:rsidR="00194D36">
        <w:t xml:space="preserve"> as</w:t>
      </w:r>
      <w:r w:rsidR="001A6C57" w:rsidRPr="00241908">
        <w:t xml:space="preserve"> it requires repeated recalculation of neighborhood point assignments.</w:t>
      </w:r>
    </w:p>
    <w:p w14:paraId="0CCEEA89" w14:textId="1C86D786" w:rsidR="00CC4D83" w:rsidRPr="00241908" w:rsidRDefault="00CC4D83" w:rsidP="006644EE">
      <w:pPr>
        <w:pStyle w:val="Heading1"/>
        <w:spacing w:after="120"/>
      </w:pPr>
      <w:r w:rsidRPr="00241908">
        <w:lastRenderedPageBreak/>
        <w:t>Conclusions</w:t>
      </w:r>
    </w:p>
    <w:p w14:paraId="41945977" w14:textId="606F4D36"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 xml:space="preserve">on the assumption that order is grid-like, an assumption that is </w:t>
      </w:r>
      <w:r w:rsidR="00E61B62">
        <w:t>typically</w:t>
      </w:r>
      <w:r>
        <w:t xml:space="preserve">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t>Datasets evaluated in this study</w:t>
      </w:r>
      <w:r w:rsidR="00555740" w:rsidRPr="00241908">
        <w:t xml:space="preserve"> indicate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0FE9658F" w:rsidR="0079703F" w:rsidRPr="007A1C68" w:rsidRDefault="00BA26EF" w:rsidP="006644EE">
      <w:pPr>
        <w:spacing w:after="120"/>
      </w:pPr>
      <w:r w:rsidRPr="00241908">
        <w:t>Because s</w:t>
      </w:r>
      <w:r w:rsidR="00555740" w:rsidRPr="00241908">
        <w:t xml:space="preserve">patial patterns are inherently scale-dependent phenomena, the </w:t>
      </w:r>
      <w:proofErr w:type="spellStart"/>
      <w:r w:rsidR="00555740" w:rsidRPr="00241908">
        <w:t>IoD</w:t>
      </w:r>
      <w:proofErr w:type="spellEnd"/>
      <w:r w:rsidR="00555740" w:rsidRPr="00241908">
        <w:t xml:space="preserve"> requires </w:t>
      </w:r>
      <w:ins w:id="157" w:author="Jones, Sky" w:date="2020-12-06T19:05:00Z">
        <w:r w:rsidR="00AD39DD">
          <w:t xml:space="preserve">careful </w:t>
        </w:r>
      </w:ins>
      <w:r w:rsidR="00555740" w:rsidRPr="00241908">
        <w:t xml:space="preserve">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an optimization algorithm can be applied to the IoD in order to estimate the scale of the pattern and magnitude of the pattern deviation</w:t>
      </w:r>
      <w:ins w:id="158" w:author="Jones, Sky" w:date="2020-12-05T22:42:00Z">
        <w:r w:rsidR="00C8004A" w:rsidRPr="00C8004A">
          <w:t xml:space="preserve">, which are described by the radius of the neighborhood </w:t>
        </w:r>
        <w:r w:rsidR="00C8004A" w:rsidRPr="008241FB">
          <w:rPr>
            <w:i/>
            <w:iCs/>
            <w:rPrChange w:id="159" w:author="Jones, Sky" w:date="2020-12-05T22:43:00Z">
              <w:rPr/>
            </w:rPrChange>
          </w:rPr>
          <w:t>r</w:t>
        </w:r>
        <w:r w:rsidR="00C8004A" w:rsidRPr="00C8004A">
          <w:t xml:space="preserve"> and </w:t>
        </w:r>
        <w:r w:rsidR="00C8004A" w:rsidRPr="008241FB">
          <w:rPr>
            <w:i/>
            <w:iCs/>
            <w:rPrChange w:id="160" w:author="Jones, Sky" w:date="2020-12-05T22:43:00Z">
              <w:rPr/>
            </w:rPrChange>
          </w:rPr>
          <w:t>K</w:t>
        </w:r>
        <w:r w:rsidR="00C8004A" w:rsidRPr="008241FB">
          <w:rPr>
            <w:i/>
            <w:iCs/>
            <w:vertAlign w:val="subscript"/>
            <w:rPrChange w:id="161" w:author="Jones, Sky" w:date="2020-12-05T22:43:00Z">
              <w:rPr/>
            </w:rPrChange>
          </w:rPr>
          <w:t>m</w:t>
        </w:r>
        <w:r w:rsidR="00C8004A" w:rsidRPr="00C8004A">
          <w:t xml:space="preserve"> respectively. For example, if a sensitivity analysis of </w:t>
        </w:r>
        <w:proofErr w:type="spellStart"/>
        <w:r w:rsidR="00C8004A" w:rsidRPr="00C8004A">
          <w:t>IoD</w:t>
        </w:r>
        <w:proofErr w:type="spellEnd"/>
        <w:r w:rsidR="00C8004A" w:rsidRPr="00C8004A">
          <w:t xml:space="preserve"> parameters finds that an orchard is distinguished optimally from surrounding forest when </w:t>
        </w:r>
        <w:r w:rsidR="00C8004A" w:rsidRPr="008241FB">
          <w:rPr>
            <w:i/>
            <w:iCs/>
            <w:rPrChange w:id="162" w:author="Jones, Sky" w:date="2020-12-05T22:43:00Z">
              <w:rPr/>
            </w:rPrChange>
          </w:rPr>
          <w:t>r</w:t>
        </w:r>
        <w:r w:rsidR="00C8004A" w:rsidRPr="00C8004A">
          <w:t xml:space="preserve"> is 30m and </w:t>
        </w:r>
        <w:r w:rsidR="00C8004A" w:rsidRPr="008241FB">
          <w:rPr>
            <w:i/>
            <w:iCs/>
            <w:rPrChange w:id="163" w:author="Jones, Sky" w:date="2020-12-05T22:43:00Z">
              <w:rPr/>
            </w:rPrChange>
          </w:rPr>
          <w:t>K</w:t>
        </w:r>
        <w:r w:rsidR="00C8004A" w:rsidRPr="008241FB">
          <w:rPr>
            <w:i/>
            <w:iCs/>
            <w:vertAlign w:val="subscript"/>
            <w:rPrChange w:id="164" w:author="Jones, Sky" w:date="2020-12-05T22:43:00Z">
              <w:rPr/>
            </w:rPrChange>
          </w:rPr>
          <w:t>m</w:t>
        </w:r>
        <w:r w:rsidR="00C8004A" w:rsidRPr="008241FB">
          <w:rPr>
            <w:i/>
            <w:iCs/>
            <w:rPrChange w:id="165" w:author="Jones, Sky" w:date="2020-12-05T22:43:00Z">
              <w:rPr/>
            </w:rPrChange>
          </w:rPr>
          <w:t xml:space="preserve"> </w:t>
        </w:r>
        <w:r w:rsidR="00C8004A" w:rsidRPr="00C8004A">
          <w:t>is 5m, then it can be said that the characteristic scale of the orchard structure is 30m and the characteristic deviance from this structure is 5m.</w:t>
        </w:r>
      </w:ins>
      <w:ins w:id="166" w:author="Jones, Sky" w:date="2020-12-06T19:05:00Z">
        <w:r w:rsidR="00AD39DD">
          <w:t xml:space="preserve"> </w:t>
        </w:r>
      </w:ins>
      <w:ins w:id="167" w:author="Jones, Sky" w:date="2020-12-06T19:07:00Z">
        <w:r w:rsidR="00AD39DD">
          <w:t xml:space="preserve">Even if the characteristic scale and pattern deviance of the study site is not of interest, sensitivity analyses </w:t>
        </w:r>
      </w:ins>
      <w:ins w:id="168" w:author="Jones, Sky" w:date="2020-12-06T19:08:00Z">
        <w:r w:rsidR="00AD39DD">
          <w:t>such as those demonstrated in this paper allow optimal selection of parameters for the differentiation of ordered and disordered points.</w:t>
        </w:r>
      </w:ins>
    </w:p>
    <w:p w14:paraId="074AF108" w14:textId="3F17B26D" w:rsidR="00404CDC" w:rsidRDefault="00404CDC" w:rsidP="006644EE">
      <w:pPr>
        <w:spacing w:after="120"/>
        <w:rPr>
          <w:ins w:id="169" w:author="Jones, Sky" w:date="2020-12-05T22:46:00Z"/>
        </w:rPr>
      </w:pPr>
      <w:ins w:id="170" w:author="Jones, Sky" w:date="2020-12-05T22:48:00Z">
        <w:r>
          <w:t>Classic pattern recognition algorithms are able to recognize discrete repeating patterns, but do not provide a quantitative measure of disorder. Thus</w:t>
        </w:r>
      </w:ins>
      <w:ins w:id="171" w:author="Jones, Sky" w:date="2020-12-05T22:49:00Z">
        <w:r>
          <w:t xml:space="preserve">, they are not suitable for thresholding operations nor for creating additional predictor variables to be used in further analyses. </w:t>
        </w:r>
      </w:ins>
      <w:r w:rsidR="008D3579">
        <w:t xml:space="preserve">Because the measure </w:t>
      </w:r>
      <w:proofErr w:type="spellStart"/>
      <w:ins w:id="172" w:author="Jones, Sky" w:date="2020-12-05T22:49:00Z">
        <w:r>
          <w:t>IoD</w:t>
        </w:r>
        <w:proofErr w:type="spellEnd"/>
        <w:r>
          <w:t xml:space="preserve"> does return a </w:t>
        </w:r>
      </w:ins>
      <w:del w:id="173" w:author="Jones, Sky" w:date="2020-12-05T22:49:00Z">
        <w:r w:rsidR="008D3579" w:rsidDel="00404CDC">
          <w:delText xml:space="preserve">is </w:delText>
        </w:r>
      </w:del>
      <w:r w:rsidR="008D3579">
        <w:t xml:space="preserve">quantitative (though relative) </w:t>
      </w:r>
      <w:ins w:id="174" w:author="Jones, Sky" w:date="2020-12-05T22:49:00Z">
        <w:r>
          <w:t xml:space="preserve">metric, </w:t>
        </w:r>
      </w:ins>
      <w:r w:rsidR="008D3579">
        <w:t>it can also be used as an additional dimension of analysis for problems that benefit from data enrichment, such as machine learning classification</w:t>
      </w:r>
      <w:ins w:id="175" w:author="Jones, Sky" w:date="2020-12-05T22:49:00Z">
        <w:r>
          <w:t xml:space="preserve"> in addition to the t</w:t>
        </w:r>
      </w:ins>
      <w:ins w:id="176" w:author="Jones, Sky" w:date="2020-12-05T22:50:00Z">
        <w:r>
          <w:t>hresholding studies demonstrated in this paper.</w:t>
        </w:r>
      </w:ins>
      <w:ins w:id="177" w:author="Jones, Sky" w:date="2020-12-06T19:09:00Z">
        <w:r w:rsidR="00AD39DD">
          <w:t xml:space="preserve"> For instance, if the </w:t>
        </w:r>
        <w:proofErr w:type="spellStart"/>
        <w:r w:rsidR="00AD39DD">
          <w:t>IoD</w:t>
        </w:r>
        <w:proofErr w:type="spellEnd"/>
        <w:r w:rsidR="00AD39DD">
          <w:t xml:space="preserve"> alone is not enough to differentiate anthropogenic and natural structures, </w:t>
        </w:r>
      </w:ins>
      <w:ins w:id="178" w:author="Jones, Sky" w:date="2020-12-06T19:10:00Z">
        <w:r w:rsidR="00AD39DD">
          <w:t xml:space="preserve">the </w:t>
        </w:r>
        <w:proofErr w:type="spellStart"/>
        <w:r w:rsidR="00AD39DD">
          <w:t>IoD</w:t>
        </w:r>
        <w:proofErr w:type="spellEnd"/>
        <w:r w:rsidR="00AD39DD">
          <w:t xml:space="preserve"> could be added as an additional covariate in a regression analysis.</w:t>
        </w:r>
      </w:ins>
      <w:del w:id="179" w:author="Jones, Sky" w:date="2020-12-05T22:49:00Z">
        <w:r w:rsidR="008D3579" w:rsidDel="00404CDC">
          <w:delText>.</w:delText>
        </w:r>
      </w:del>
    </w:p>
    <w:p w14:paraId="79C3B088" w14:textId="18DD9287" w:rsidR="00F37DE9" w:rsidRPr="00241908" w:rsidRDefault="00CD2C21" w:rsidP="006644EE">
      <w:pPr>
        <w:spacing w:after="120"/>
      </w:pPr>
      <w:del w:id="180" w:author="Jones, Sky" w:date="2020-12-05T22:46:00Z">
        <w:r w:rsidDel="00404CDC">
          <w:delText xml:space="preserve"> </w:delText>
        </w:r>
      </w:del>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lastRenderedPageBreak/>
        <w:t>Data and Materials Availability</w:t>
      </w:r>
    </w:p>
    <w:p w14:paraId="13042AA2" w14:textId="6D6B8573"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w:t>
      </w:r>
      <w:r w:rsidR="0050114D">
        <w:t xml:space="preserve"> and Nashville building centroids</w:t>
      </w:r>
      <w:r w:rsidRPr="00241908">
        <w:t xml:space="preserve">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417539CD" w:rsidR="005B5779" w:rsidRPr="00241908" w:rsidRDefault="005B5779" w:rsidP="006644EE">
      <w:pPr>
        <w:pStyle w:val="Caption"/>
        <w:keepNext/>
        <w:spacing w:after="120"/>
        <w:rPr>
          <w:i w:val="0"/>
          <w:iCs w:val="0"/>
        </w:rPr>
      </w:pPr>
      <w:bookmarkStart w:id="181"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1</w:t>
      </w:r>
      <w:r w:rsidR="00C13DFC" w:rsidRPr="00241908">
        <w:rPr>
          <w:i w:val="0"/>
          <w:iCs w:val="0"/>
          <w:noProof/>
        </w:rPr>
        <w:fldChar w:fldCharType="end"/>
      </w:r>
      <w:bookmarkEnd w:id="181"/>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IoD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0F11BFFC"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B309FEE">
            <wp:extent cx="4251362"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2"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368FF26A" w:rsidR="002E297E" w:rsidRPr="00241908" w:rsidRDefault="002E297E" w:rsidP="006644EE">
      <w:pPr>
        <w:pStyle w:val="Caption"/>
        <w:keepNext/>
        <w:spacing w:after="120"/>
        <w:rPr>
          <w:i w:val="0"/>
          <w:iCs w:val="0"/>
        </w:rPr>
      </w:pPr>
      <w:bookmarkStart w:id="182" w:name="_Ref31489808"/>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182"/>
      <w:r w:rsidRPr="00241908">
        <w:rPr>
          <w:i w:val="0"/>
          <w:iCs w:val="0"/>
        </w:rPr>
        <w:t xml:space="preserve">. Sensitivity </w:t>
      </w:r>
      <w:r w:rsidR="00C662A3">
        <w:rPr>
          <w:i w:val="0"/>
          <w:iCs w:val="0"/>
        </w:rPr>
        <w:t>evaluation of the IoD</w:t>
      </w:r>
      <w:r w:rsidR="00C662A3" w:rsidRPr="00241908">
        <w:rPr>
          <w:i w:val="0"/>
          <w:iCs w:val="0"/>
        </w:rPr>
        <w:t xml:space="preserve"> </w:t>
      </w:r>
      <w:r w:rsidRPr="00241908">
        <w:rPr>
          <w:i w:val="0"/>
          <w:iCs w:val="0"/>
        </w:rPr>
        <w:t xml:space="preserve">for Site 1 </w:t>
      </w:r>
      <w:r w:rsidR="0035335C">
        <w:rPr>
          <w:i w:val="0"/>
          <w:iCs w:val="0"/>
        </w:rPr>
        <w:t xml:space="preserve">(orchard in TN)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sidRPr="0088534C">
        <w:rPr>
          <w:rPrChange w:id="183" w:author="Jones, Sky" w:date="2020-12-06T18:45:00Z">
            <w:rPr>
              <w:i w:val="0"/>
              <w:iCs w:val="0"/>
            </w:rPr>
          </w:rPrChange>
        </w:rPr>
        <w:t>r</w:t>
      </w:r>
      <w:r w:rsidR="00C662A3">
        <w:rPr>
          <w:i w:val="0"/>
          <w:iCs w:val="0"/>
        </w:rPr>
        <w:t xml:space="preserve">) and </w:t>
      </w:r>
      <w:r w:rsidR="0035335C">
        <w:rPr>
          <w:i w:val="0"/>
          <w:iCs w:val="0"/>
        </w:rPr>
        <w:t>midpoint</w:t>
      </w:r>
      <w:r w:rsidR="00980408">
        <w:rPr>
          <w:i w:val="0"/>
          <w:iCs w:val="0"/>
        </w:rPr>
        <w:t xml:space="preserve"> of sigmoidal function (</w:t>
      </w:r>
      <w:r w:rsidR="00980408" w:rsidRPr="0088534C">
        <w:rPr>
          <w:rPrChange w:id="184" w:author="Jones, Sky" w:date="2020-12-06T18:45:00Z">
            <w:rPr>
              <w:i w:val="0"/>
              <w:iCs w:val="0"/>
            </w:rPr>
          </w:rPrChange>
        </w:rPr>
        <w:t>K</w:t>
      </w:r>
      <w:r w:rsidR="00980408" w:rsidRPr="0088534C">
        <w:rPr>
          <w:vertAlign w:val="subscript"/>
          <w:rPrChange w:id="185" w:author="Jones, Sky" w:date="2020-12-06T18:45:00Z">
            <w:rPr>
              <w:i w:val="0"/>
              <w:iCs w:val="0"/>
            </w:rPr>
          </w:rPrChange>
        </w:rPr>
        <w:t>m</w:t>
      </w:r>
      <w:r w:rsidR="00980408">
        <w:rPr>
          <w:i w:val="0"/>
          <w:iCs w:val="0"/>
        </w:rPr>
        <w:t>)</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0C2A512C" w:rsidR="002E297E" w:rsidRPr="00241908" w:rsidRDefault="002E297E" w:rsidP="006644EE">
      <w:pPr>
        <w:pStyle w:val="Caption"/>
        <w:keepNext/>
        <w:spacing w:after="120"/>
        <w:rPr>
          <w:i w:val="0"/>
          <w:iCs w:val="0"/>
        </w:rPr>
      </w:pPr>
      <w:bookmarkStart w:id="186"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186"/>
      <w:r w:rsidRPr="00241908">
        <w:rPr>
          <w:i w:val="0"/>
          <w:iCs w:val="0"/>
        </w:rPr>
        <w:t>. Sensitivity test for Site 2</w:t>
      </w:r>
      <w:r w:rsidR="0035335C">
        <w:rPr>
          <w:i w:val="0"/>
          <w:iCs w:val="0"/>
        </w:rPr>
        <w:t xml:space="preserve"> (replanted forest in NC)</w:t>
      </w:r>
      <w:r w:rsidRPr="00241908">
        <w:rPr>
          <w:i w:val="0"/>
          <w:iCs w:val="0"/>
        </w:rPr>
        <w:t xml:space="preserve"> with an IoD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1B51E8E0" w:rsidR="002E297E" w:rsidRPr="00241908" w:rsidRDefault="002E297E" w:rsidP="006644EE">
      <w:pPr>
        <w:pStyle w:val="Caption"/>
        <w:keepNext/>
        <w:spacing w:after="120"/>
        <w:rPr>
          <w:i w:val="0"/>
          <w:iCs w:val="0"/>
        </w:rPr>
      </w:pPr>
      <w:bookmarkStart w:id="187"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187"/>
      <w:r w:rsidRPr="00241908">
        <w:rPr>
          <w:i w:val="0"/>
          <w:iCs w:val="0"/>
        </w:rPr>
        <w:t xml:space="preserve">. Sensitivity test for Site 3 (building centroids in </w:t>
      </w:r>
      <w:r w:rsidR="005E73EA">
        <w:rPr>
          <w:i w:val="0"/>
          <w:iCs w:val="0"/>
        </w:rPr>
        <w:t>a</w:t>
      </w:r>
      <w:r w:rsidRPr="00241908">
        <w:rPr>
          <w:i w:val="0"/>
          <w:iCs w:val="0"/>
        </w:rPr>
        <w:t xml:space="preserve"> neighborhood in Nashville, TN) with an IoD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77777777" w:rsidR="005F48E0" w:rsidRPr="00241908" w:rsidRDefault="005F48E0" w:rsidP="005F48E0">
      <w:pPr>
        <w:keepNext/>
        <w:spacing w:after="120"/>
        <w:jc w:val="center"/>
      </w:pPr>
      <w:r w:rsidRPr="00241908">
        <w:rPr>
          <w:noProof/>
        </w:rPr>
        <w:drawing>
          <wp:inline distT="0" distB="0" distL="0" distR="0" wp14:anchorId="6EEA6057" wp14:editId="708DE292">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485" cy="4733866"/>
                    </a:xfrm>
                    <a:prstGeom prst="rect">
                      <a:avLst/>
                    </a:prstGeom>
                    <a:ln>
                      <a:noFill/>
                    </a:ln>
                  </pic:spPr>
                </pic:pic>
              </a:graphicData>
            </a:graphic>
          </wp:inline>
        </w:drawing>
      </w:r>
    </w:p>
    <w:p w14:paraId="42A27EE1" w14:textId="468B1E4F" w:rsidR="005F48E0" w:rsidRPr="00241908" w:rsidRDefault="005F48E0" w:rsidP="005F48E0">
      <w:pPr>
        <w:pStyle w:val="Caption"/>
        <w:spacing w:after="120"/>
        <w:jc w:val="center"/>
        <w:rPr>
          <w:rFonts w:eastAsia="Times New Roman"/>
          <w:i w:val="0"/>
          <w:iCs w:val="0"/>
          <w:sz w:val="24"/>
          <w:szCs w:val="24"/>
        </w:rPr>
      </w:pPr>
      <w:bookmarkStart w:id="188"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1</w:t>
      </w:r>
      <w:r w:rsidRPr="00241908">
        <w:rPr>
          <w:i w:val="0"/>
          <w:iCs w:val="0"/>
          <w:noProof/>
        </w:rPr>
        <w:fldChar w:fldCharType="end"/>
      </w:r>
      <w:bookmarkEnd w:id="188"/>
      <w:r w:rsidRPr="00241908">
        <w:rPr>
          <w:i w:val="0"/>
          <w:iCs w:val="0"/>
        </w:rPr>
        <w:t>. Generalized process for calculating the IoD sub</w:t>
      </w:r>
      <w:r>
        <w:rPr>
          <w:i w:val="0"/>
          <w:iCs w:val="0"/>
        </w:rPr>
        <w:t>-</w:t>
      </w:r>
      <w:r w:rsidRPr="00241908">
        <w:rPr>
          <w:i w:val="0"/>
          <w:iCs w:val="0"/>
        </w:rPr>
        <w:t xml:space="preserve">score of two points </w:t>
      </w:r>
      <w:r>
        <w:t>P</w:t>
      </w:r>
      <w:r w:rsidRPr="006B5CAB">
        <w:rPr>
          <w:vertAlign w:val="subscript"/>
        </w:rPr>
        <w:t>1</w:t>
      </w:r>
      <w:r>
        <w:t>, P</w:t>
      </w:r>
      <w:r w:rsidRPr="00FC33A5">
        <w:rPr>
          <w:vertAlign w:val="subscript"/>
        </w:rPr>
        <w:t>2</w:t>
      </w:r>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can vary between implementations of the IoD</w:t>
      </w:r>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19"/>
                    <a:stretch>
                      <a:fillRect/>
                    </a:stretch>
                  </pic:blipFill>
                  <pic:spPr>
                    <a:xfrm>
                      <a:off x="0" y="0"/>
                      <a:ext cx="4525697" cy="6788544"/>
                    </a:xfrm>
                    <a:prstGeom prst="rect">
                      <a:avLst/>
                    </a:prstGeom>
                  </pic:spPr>
                </pic:pic>
              </a:graphicData>
            </a:graphic>
          </wp:inline>
        </w:drawing>
      </w:r>
    </w:p>
    <w:p w14:paraId="00F29D76" w14:textId="5BB208FC" w:rsidR="00C71F37" w:rsidRPr="007265EF" w:rsidRDefault="005F48E0" w:rsidP="007265EF">
      <w:pPr>
        <w:pStyle w:val="Caption"/>
        <w:jc w:val="center"/>
      </w:pPr>
      <w:bookmarkStart w:id="189"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44BC">
        <w:rPr>
          <w:i w:val="0"/>
          <w:iCs w:val="0"/>
          <w:noProof/>
        </w:rPr>
        <w:t>2</w:t>
      </w:r>
      <w:r w:rsidRPr="00E559DF">
        <w:rPr>
          <w:i w:val="0"/>
          <w:iCs w:val="0"/>
        </w:rPr>
        <w:fldChar w:fldCharType="end"/>
      </w:r>
      <w:bookmarkEnd w:id="189"/>
      <w:r>
        <w:rPr>
          <w:i w:val="0"/>
          <w:iCs w:val="0"/>
        </w:rPr>
        <w:t xml:space="preserve">. Illustration of the calculation of the IoD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w:t>
      </w:r>
      <w:r w:rsidR="00FE61A4">
        <w:rPr>
          <w:i w:val="0"/>
          <w:iCs w:val="0"/>
        </w:rPr>
        <w:t xml:space="preserve">is </w:t>
      </w:r>
      <w:r w:rsidR="00414B4F">
        <w:rPr>
          <w:i w:val="0"/>
          <w:iCs w:val="0"/>
        </w:rPr>
        <w:t xml:space="preserve">then repeated </w:t>
      </w:r>
      <w:r w:rsidR="00D45205">
        <w:rPr>
          <w:i w:val="0"/>
          <w:iCs w:val="0"/>
        </w:rPr>
        <w:t xml:space="preserve">by selecting another child point set (F). </w:t>
      </w:r>
      <w:r>
        <w:rPr>
          <w:i w:val="0"/>
          <w:iCs w:val="0"/>
        </w:rPr>
        <w:t>The IoD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34E761F" w:rsidR="002E297E" w:rsidRPr="00241908" w:rsidRDefault="002E297E" w:rsidP="006644EE">
      <w:pPr>
        <w:pStyle w:val="Caption"/>
        <w:spacing w:after="120"/>
        <w:jc w:val="center"/>
        <w:rPr>
          <w:i w:val="0"/>
          <w:iCs w:val="0"/>
        </w:rPr>
      </w:pPr>
      <w:bookmarkStart w:id="190"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190"/>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0FFF307D" w:rsidR="002E297E" w:rsidRPr="00241908" w:rsidRDefault="002E297E" w:rsidP="006644EE">
      <w:pPr>
        <w:pStyle w:val="Caption"/>
        <w:spacing w:after="120"/>
        <w:jc w:val="center"/>
        <w:rPr>
          <w:i w:val="0"/>
          <w:iCs w:val="0"/>
        </w:rPr>
      </w:pPr>
      <w:bookmarkStart w:id="191"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191"/>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on point assignment and IoD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IoD.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68BD2F60" w:rsidR="002E297E" w:rsidRDefault="002E297E" w:rsidP="006644EE">
      <w:pPr>
        <w:pStyle w:val="Caption"/>
        <w:spacing w:after="120"/>
        <w:jc w:val="center"/>
        <w:rPr>
          <w:i w:val="0"/>
          <w:iCs w:val="0"/>
        </w:rPr>
      </w:pPr>
      <w:bookmarkStart w:id="192"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192"/>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IoD</w:t>
      </w:r>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8F4B31">
        <w:rPr>
          <w:i w:val="0"/>
          <w:iCs w:val="0"/>
        </w:rPr>
        <w:t xml:space="preserve"> </w:t>
      </w:r>
      <w:r w:rsidR="009F2BDA">
        <w:rPr>
          <w:i w:val="0"/>
          <w:iCs w:val="0"/>
        </w:rPr>
        <w:t>(E)</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58C6CA8D">
            <wp:extent cx="5682887" cy="6888495"/>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hqprint">
                      <a:extLst>
                        <a:ext uri="{28A0092B-C50C-407E-A947-70E740481C1C}">
                          <a14:useLocalDpi xmlns:a14="http://schemas.microsoft.com/office/drawing/2010/main"/>
                        </a:ext>
                      </a:extLst>
                    </a:blip>
                    <a:stretch>
                      <a:fillRect/>
                    </a:stretch>
                  </pic:blipFill>
                  <pic:spPr bwMode="auto">
                    <a:xfrm>
                      <a:off x="0" y="0"/>
                      <a:ext cx="5682887" cy="6888495"/>
                    </a:xfrm>
                    <a:prstGeom prst="rect">
                      <a:avLst/>
                    </a:prstGeom>
                    <a:noFill/>
                    <a:ln>
                      <a:solidFill>
                        <a:schemeClr val="tx1"/>
                      </a:solidFill>
                    </a:ln>
                  </pic:spPr>
                </pic:pic>
              </a:graphicData>
            </a:graphic>
          </wp:inline>
        </w:drawing>
      </w:r>
    </w:p>
    <w:p w14:paraId="047ED9F0" w14:textId="204F74B3" w:rsidR="00070C12" w:rsidRPr="00241908" w:rsidRDefault="00070C12" w:rsidP="00070C12">
      <w:pPr>
        <w:pStyle w:val="Caption"/>
        <w:spacing w:after="120"/>
        <w:jc w:val="center"/>
        <w:rPr>
          <w:i w:val="0"/>
          <w:iCs w:val="0"/>
        </w:rPr>
      </w:pPr>
      <w:bookmarkStart w:id="193"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6</w:t>
      </w:r>
      <w:r w:rsidRPr="00241908">
        <w:rPr>
          <w:i w:val="0"/>
          <w:iCs w:val="0"/>
          <w:noProof/>
        </w:rPr>
        <w:fldChar w:fldCharType="end"/>
      </w:r>
      <w:bookmarkEnd w:id="193"/>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4"/>
                    <a:stretch>
                      <a:fillRect/>
                    </a:stretch>
                  </pic:blipFill>
                  <pic:spPr>
                    <a:xfrm>
                      <a:off x="0" y="0"/>
                      <a:ext cx="5943600" cy="5943600"/>
                    </a:xfrm>
                    <a:prstGeom prst="rect">
                      <a:avLst/>
                    </a:prstGeom>
                  </pic:spPr>
                </pic:pic>
              </a:graphicData>
            </a:graphic>
          </wp:inline>
        </w:drawing>
      </w:r>
    </w:p>
    <w:p w14:paraId="27BD1961" w14:textId="53255941" w:rsidR="007C15E9" w:rsidRPr="00241908" w:rsidRDefault="007C15E9" w:rsidP="007C15E9">
      <w:pPr>
        <w:pStyle w:val="Caption"/>
        <w:spacing w:after="120"/>
        <w:jc w:val="center"/>
        <w:rPr>
          <w:i w:val="0"/>
          <w:iCs w:val="0"/>
        </w:rPr>
      </w:pPr>
      <w:bookmarkStart w:id="194" w:name="_Ref39658732"/>
      <w:bookmarkStart w:id="195" w:name="_Ref40264003"/>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7</w:t>
      </w:r>
      <w:r w:rsidRPr="00241908">
        <w:rPr>
          <w:i w:val="0"/>
          <w:iCs w:val="0"/>
          <w:noProof/>
        </w:rPr>
        <w:fldChar w:fldCharType="end"/>
      </w:r>
      <w:bookmarkEnd w:id="194"/>
      <w:r w:rsidRPr="00241908">
        <w:rPr>
          <w:i w:val="0"/>
          <w:iCs w:val="0"/>
        </w:rPr>
        <w:t xml:space="preserve">. </w:t>
      </w:r>
      <w:r>
        <w:rPr>
          <w:i w:val="0"/>
          <w:iCs w:val="0"/>
        </w:rPr>
        <w:t xml:space="preserve">Illustration of </w:t>
      </w:r>
      <w:del w:id="196" w:author="Jones, Sky" w:date="2020-12-06T20:46:00Z">
        <w:r w:rsidDel="007730B6">
          <w:rPr>
            <w:i w:val="0"/>
            <w:iCs w:val="0"/>
          </w:rPr>
          <w:delText>index of disorder in theoretical evaluation</w:delText>
        </w:r>
      </w:del>
      <w:ins w:id="197" w:author="Jones, Sky" w:date="2020-12-06T20:46:00Z">
        <w:r w:rsidR="007730B6">
          <w:rPr>
            <w:i w:val="0"/>
            <w:iCs w:val="0"/>
          </w:rPr>
          <w:t xml:space="preserve">the </w:t>
        </w:r>
        <w:proofErr w:type="spellStart"/>
        <w:r w:rsidR="007730B6">
          <w:rPr>
            <w:i w:val="0"/>
            <w:iCs w:val="0"/>
          </w:rPr>
          <w:t>IoD</w:t>
        </w:r>
        <w:proofErr w:type="spellEnd"/>
        <w:r w:rsidR="007730B6">
          <w:rPr>
            <w:i w:val="0"/>
            <w:iCs w:val="0"/>
          </w:rPr>
          <w:t xml:space="preserve"> as applied to various patterns</w:t>
        </w:r>
      </w:ins>
      <w:r>
        <w:rPr>
          <w:i w:val="0"/>
          <w:iCs w:val="0"/>
        </w:rPr>
        <w:t xml:space="preserve"> with increasing noise</w:t>
      </w:r>
      <w:r w:rsidR="00C65621">
        <w:rPr>
          <w:i w:val="0"/>
          <w:iCs w:val="0"/>
        </w:rPr>
        <w:t xml:space="preserve"> beyond the perturbation distance</w:t>
      </w:r>
      <w:ins w:id="198" w:author="Jones, Sky" w:date="2020-12-06T20:46:00Z">
        <w:r w:rsidR="007730B6">
          <w:rPr>
            <w:i w:val="0"/>
            <w:iCs w:val="0"/>
          </w:rPr>
          <w:t xml:space="preserve"> as a function of distance</w:t>
        </w:r>
      </w:ins>
      <w:r w:rsidR="00C65621">
        <w:rPr>
          <w:i w:val="0"/>
          <w:iCs w:val="0"/>
        </w:rPr>
        <w:t>.</w:t>
      </w:r>
      <w:r w:rsidR="00216870">
        <w:rPr>
          <w:i w:val="0"/>
          <w:iCs w:val="0"/>
        </w:rPr>
        <w:t xml:space="preserve"> Point sets with a defined pattern</w:t>
      </w:r>
      <w:ins w:id="199" w:author="Jones, Sky" w:date="2020-12-06T20:45:00Z">
        <w:r w:rsidR="007730B6">
          <w:rPr>
            <w:i w:val="0"/>
            <w:iCs w:val="0"/>
          </w:rPr>
          <w:t xml:space="preserve"> (a repeating stamp or a continuous square grid)</w:t>
        </w:r>
      </w:ins>
      <w:r w:rsidR="00216870">
        <w:rPr>
          <w:i w:val="0"/>
          <w:iCs w:val="0"/>
        </w:rPr>
        <w:t xml:space="preserve"> were created </w:t>
      </w:r>
      <w:del w:id="200" w:author="Jones, Sky" w:date="2020-12-06T20:45:00Z">
        <w:r w:rsidR="00216870" w:rsidDel="007730B6">
          <w:rPr>
            <w:i w:val="0"/>
            <w:iCs w:val="0"/>
          </w:rPr>
          <w:delText>and were t</w:delText>
        </w:r>
      </w:del>
      <w:ins w:id="201" w:author="Jones, Sky" w:date="2020-12-06T20:45:00Z">
        <w:r w:rsidR="007730B6">
          <w:rPr>
            <w:i w:val="0"/>
            <w:iCs w:val="0"/>
          </w:rPr>
          <w:t>and t</w:t>
        </w:r>
      </w:ins>
      <w:r w:rsidR="00216870">
        <w:rPr>
          <w:i w:val="0"/>
          <w:iCs w:val="0"/>
        </w:rPr>
        <w:t xml:space="preserve">hen perturbed with noise of increasing </w:t>
      </w:r>
      <w:r w:rsidR="00560850">
        <w:rPr>
          <w:i w:val="0"/>
          <w:iCs w:val="0"/>
        </w:rPr>
        <w:t>magnitude</w:t>
      </w:r>
      <w:r w:rsidR="00216870">
        <w:rPr>
          <w:i w:val="0"/>
          <w:iCs w:val="0"/>
        </w:rPr>
        <w:t xml:space="preserve"> beyond the perturbation distance</w:t>
      </w:r>
      <w:ins w:id="202" w:author="Jones, Sky" w:date="2020-12-06T20:49:00Z">
        <w:r w:rsidR="00D56E95">
          <w:rPr>
            <w:i w:val="0"/>
            <w:iCs w:val="0"/>
          </w:rPr>
          <w:t>. Points to the left of the perturbation distance are perfectly ordered, while those to the right are increasingly disordered</w:t>
        </w:r>
      </w:ins>
      <w:ins w:id="203" w:author="Jones, Sky" w:date="2020-12-06T20:50:00Z">
        <w:r w:rsidR="00D56E95">
          <w:rPr>
            <w:i w:val="0"/>
            <w:iCs w:val="0"/>
          </w:rPr>
          <w:t>.</w:t>
        </w:r>
      </w:ins>
      <w:ins w:id="204" w:author="Jones, Sky" w:date="2020-12-06T20:49:00Z">
        <w:r w:rsidR="00D56E95">
          <w:rPr>
            <w:i w:val="0"/>
            <w:iCs w:val="0"/>
          </w:rPr>
          <w:t xml:space="preserve"> T</w:t>
        </w:r>
      </w:ins>
      <w:ins w:id="205" w:author="Jones, Sky" w:date="2020-12-06T20:47:00Z">
        <w:r w:rsidR="007730B6">
          <w:rPr>
            <w:i w:val="0"/>
            <w:iCs w:val="0"/>
          </w:rPr>
          <w:t xml:space="preserve">he </w:t>
        </w:r>
        <w:proofErr w:type="spellStart"/>
        <w:r w:rsidR="007730B6">
          <w:rPr>
            <w:i w:val="0"/>
            <w:iCs w:val="0"/>
          </w:rPr>
          <w:t>IoD</w:t>
        </w:r>
        <w:proofErr w:type="spellEnd"/>
        <w:r w:rsidR="007730B6">
          <w:rPr>
            <w:i w:val="0"/>
            <w:iCs w:val="0"/>
          </w:rPr>
          <w:t xml:space="preserve"> was applied both with and without realignment</w:t>
        </w:r>
      </w:ins>
      <w:r w:rsidR="00342AE0">
        <w:rPr>
          <w:i w:val="0"/>
          <w:iCs w:val="0"/>
        </w:rPr>
        <w:t>.</w:t>
      </w:r>
      <w:ins w:id="206" w:author="Jones, Sky" w:date="2020-12-06T20:45:00Z">
        <w:r w:rsidR="007730B6">
          <w:rPr>
            <w:i w:val="0"/>
            <w:iCs w:val="0"/>
          </w:rPr>
          <w:t xml:space="preserve"> A running average of the </w:t>
        </w:r>
        <w:proofErr w:type="spellStart"/>
        <w:r w:rsidR="007730B6">
          <w:rPr>
            <w:i w:val="0"/>
            <w:iCs w:val="0"/>
          </w:rPr>
          <w:t>IoD</w:t>
        </w:r>
      </w:ins>
      <w:proofErr w:type="spellEnd"/>
      <w:ins w:id="207" w:author="Jones, Sky" w:date="2020-12-06T20:47:00Z">
        <w:r w:rsidR="007730B6">
          <w:rPr>
            <w:i w:val="0"/>
            <w:iCs w:val="0"/>
          </w:rPr>
          <w:t xml:space="preserve"> for each pattern type is shown. </w:t>
        </w:r>
      </w:ins>
      <w:del w:id="208" w:author="Jones, Sky" w:date="2020-12-06T20:47:00Z">
        <w:r w:rsidR="00C65621" w:rsidDel="007730B6">
          <w:rPr>
            <w:i w:val="0"/>
            <w:iCs w:val="0"/>
          </w:rPr>
          <w:delText xml:space="preserve"> </w:delText>
        </w:r>
      </w:del>
      <w:r w:rsidR="00C65621">
        <w:rPr>
          <w:i w:val="0"/>
          <w:iCs w:val="0"/>
        </w:rPr>
        <w:t>Some types of patterns, such as repeated stamps, show slightly increased discrimination</w:t>
      </w:r>
      <w:r w:rsidR="00DD2E0E">
        <w:rPr>
          <w:i w:val="0"/>
          <w:iCs w:val="0"/>
        </w:rPr>
        <w:t xml:space="preserve"> between ordered and disordered points</w:t>
      </w:r>
      <w:r w:rsidR="00C65621">
        <w:rPr>
          <w:i w:val="0"/>
          <w:iCs w:val="0"/>
        </w:rPr>
        <w:t xml:space="preserve"> when reorientation is applied</w:t>
      </w:r>
      <w:ins w:id="209" w:author="Jones, Sky" w:date="2020-12-06T20:47:00Z">
        <w:r w:rsidR="007730B6">
          <w:rPr>
            <w:i w:val="0"/>
            <w:iCs w:val="0"/>
          </w:rPr>
          <w:t xml:space="preserve">: in other words, </w:t>
        </w:r>
      </w:ins>
      <w:del w:id="210" w:author="Jones, Sky" w:date="2020-12-06T20:47:00Z">
        <w:r w:rsidR="004C50CA" w:rsidDel="007730B6">
          <w:rPr>
            <w:i w:val="0"/>
            <w:iCs w:val="0"/>
          </w:rPr>
          <w:delText xml:space="preserve"> (</w:delText>
        </w:r>
      </w:del>
      <w:r w:rsidR="004C50CA" w:rsidRPr="004C50CA">
        <w:rPr>
          <w:i w:val="0"/>
          <w:iCs w:val="0"/>
        </w:rPr>
        <w:t xml:space="preserve">realignment depresses the </w:t>
      </w:r>
      <w:proofErr w:type="spellStart"/>
      <w:r w:rsidR="004C50CA" w:rsidRPr="004C50CA">
        <w:rPr>
          <w:i w:val="0"/>
          <w:iCs w:val="0"/>
        </w:rPr>
        <w:t>IoD</w:t>
      </w:r>
      <w:proofErr w:type="spellEnd"/>
      <w:r w:rsidR="004C50CA" w:rsidRPr="004C50CA">
        <w:rPr>
          <w:i w:val="0"/>
          <w:iCs w:val="0"/>
        </w:rPr>
        <w:t xml:space="preserve"> of </w:t>
      </w:r>
      <w:ins w:id="211" w:author="Jones, Sky" w:date="2020-12-06T20:50:00Z">
        <w:r w:rsidR="00EE48CB">
          <w:rPr>
            <w:i w:val="0"/>
            <w:iCs w:val="0"/>
          </w:rPr>
          <w:t xml:space="preserve">the </w:t>
        </w:r>
      </w:ins>
      <w:r w:rsidR="00D3368D">
        <w:rPr>
          <w:i w:val="0"/>
          <w:iCs w:val="0"/>
        </w:rPr>
        <w:t>unperturbed</w:t>
      </w:r>
      <w:ins w:id="212" w:author="Jones, Sky" w:date="2020-12-06T20:50:00Z">
        <w:r w:rsidR="00EE48CB">
          <w:rPr>
            <w:i w:val="0"/>
            <w:iCs w:val="0"/>
          </w:rPr>
          <w:t>, ordered</w:t>
        </w:r>
      </w:ins>
      <w:r w:rsidR="00D3368D">
        <w:rPr>
          <w:i w:val="0"/>
          <w:iCs w:val="0"/>
        </w:rPr>
        <w:t xml:space="preserve"> points</w:t>
      </w:r>
      <w:r w:rsidR="004C50CA">
        <w:rPr>
          <w:i w:val="0"/>
          <w:iCs w:val="0"/>
        </w:rPr>
        <w:t xml:space="preserve"> slightly</w:t>
      </w:r>
      <w:r w:rsidR="004C50CA" w:rsidRPr="004C50CA">
        <w:rPr>
          <w:i w:val="0"/>
          <w:iCs w:val="0"/>
        </w:rPr>
        <w:t xml:space="preserve"> more than it depresses the </w:t>
      </w:r>
      <w:proofErr w:type="spellStart"/>
      <w:r w:rsidR="004C50CA" w:rsidRPr="004C50CA">
        <w:rPr>
          <w:i w:val="0"/>
          <w:iCs w:val="0"/>
        </w:rPr>
        <w:t>IoD</w:t>
      </w:r>
      <w:proofErr w:type="spellEnd"/>
      <w:r w:rsidR="004C50CA" w:rsidRPr="004C50CA">
        <w:rPr>
          <w:i w:val="0"/>
          <w:iCs w:val="0"/>
        </w:rPr>
        <w:t xml:space="preserve"> of </w:t>
      </w:r>
      <w:ins w:id="213" w:author="Jones, Sky" w:date="2020-12-06T20:50:00Z">
        <w:r w:rsidR="00EE48CB">
          <w:rPr>
            <w:i w:val="0"/>
            <w:iCs w:val="0"/>
          </w:rPr>
          <w:t xml:space="preserve">the disordered </w:t>
        </w:r>
      </w:ins>
      <w:r w:rsidR="004C50CA" w:rsidRPr="004C50CA">
        <w:rPr>
          <w:i w:val="0"/>
          <w:iCs w:val="0"/>
        </w:rPr>
        <w:t>points</w:t>
      </w:r>
      <w:r w:rsidR="00D3368D">
        <w:rPr>
          <w:i w:val="0"/>
          <w:iCs w:val="0"/>
        </w:rPr>
        <w:t xml:space="preserve"> beyond the perturbation distance</w:t>
      </w:r>
      <w:del w:id="214" w:author="Jones, Sky" w:date="2020-12-06T20:47:00Z">
        <w:r w:rsidR="004C50CA" w:rsidDel="007730B6">
          <w:rPr>
            <w:i w:val="0"/>
            <w:iCs w:val="0"/>
          </w:rPr>
          <w:delText>)</w:delText>
        </w:r>
      </w:del>
      <w:r w:rsidR="00C65621">
        <w:rPr>
          <w:i w:val="0"/>
          <w:iCs w:val="0"/>
        </w:rPr>
        <w:t>. More homogenous patterns, such as a square grid, show reduced discrimination when reorientation is applied</w:t>
      </w:r>
      <w:del w:id="215" w:author="Jones, Sky" w:date="2020-12-06T20:49:00Z">
        <w:r w:rsidR="00C65621" w:rsidDel="00D56E95">
          <w:rPr>
            <w:i w:val="0"/>
            <w:iCs w:val="0"/>
          </w:rPr>
          <w:delText>.</w:delText>
        </w:r>
      </w:del>
      <w:bookmarkEnd w:id="195"/>
      <w:ins w:id="216" w:author="Jones, Sky" w:date="2020-12-06T20:49:00Z">
        <w:r w:rsidR="00D56E95">
          <w:rPr>
            <w:i w:val="0"/>
            <w:iCs w:val="0"/>
          </w:rPr>
          <w:t>.</w:t>
        </w:r>
      </w:ins>
      <w:ins w:id="217" w:author="Jones, Sky" w:date="2020-12-06T20:50:00Z">
        <w:r w:rsidR="00EE48CB">
          <w:rPr>
            <w:i w:val="0"/>
            <w:iCs w:val="0"/>
          </w:rPr>
          <w:t xml:space="preserve"> </w:t>
        </w:r>
        <w:r w:rsidR="0067776B">
          <w:rPr>
            <w:i w:val="0"/>
            <w:iCs w:val="0"/>
          </w:rPr>
          <w:t xml:space="preserve">The </w:t>
        </w:r>
        <w:proofErr w:type="spellStart"/>
        <w:r w:rsidR="0067776B">
          <w:rPr>
            <w:i w:val="0"/>
            <w:iCs w:val="0"/>
          </w:rPr>
          <w:t>IoD</w:t>
        </w:r>
        <w:proofErr w:type="spellEnd"/>
        <w:r w:rsidR="0067776B">
          <w:rPr>
            <w:i w:val="0"/>
            <w:iCs w:val="0"/>
          </w:rPr>
          <w:t xml:space="preserve"> is most effective as a </w:t>
        </w:r>
      </w:ins>
      <w:ins w:id="218" w:author="Jones, Sky" w:date="2020-12-06T20:52:00Z">
        <w:r w:rsidR="0067776B">
          <w:rPr>
            <w:i w:val="0"/>
            <w:iCs w:val="0"/>
          </w:rPr>
          <w:t xml:space="preserve">discriminatory </w:t>
        </w:r>
      </w:ins>
      <w:ins w:id="219" w:author="Jones, Sky" w:date="2020-12-06T20:50:00Z">
        <w:r w:rsidR="0067776B">
          <w:rPr>
            <w:i w:val="0"/>
            <w:iCs w:val="0"/>
          </w:rPr>
          <w:t xml:space="preserve">metric when the difference </w:t>
        </w:r>
      </w:ins>
      <w:ins w:id="220" w:author="Jones, Sky" w:date="2020-12-06T20:51:00Z">
        <w:r w:rsidR="0067776B">
          <w:rPr>
            <w:i w:val="0"/>
            <w:iCs w:val="0"/>
          </w:rPr>
          <w:t xml:space="preserve">between the </w:t>
        </w:r>
      </w:ins>
      <w:ins w:id="221" w:author="Jones, Sky" w:date="2020-12-06T20:52:00Z">
        <w:r w:rsidR="0067776B">
          <w:rPr>
            <w:i w:val="0"/>
            <w:iCs w:val="0"/>
          </w:rPr>
          <w:t xml:space="preserve">mean </w:t>
        </w:r>
        <w:proofErr w:type="spellStart"/>
        <w:r w:rsidR="0067776B">
          <w:rPr>
            <w:i w:val="0"/>
            <w:iCs w:val="0"/>
          </w:rPr>
          <w:t>IoD</w:t>
        </w:r>
        <w:proofErr w:type="spellEnd"/>
        <w:r w:rsidR="0067776B">
          <w:rPr>
            <w:i w:val="0"/>
            <w:iCs w:val="0"/>
          </w:rPr>
          <w:t xml:space="preserve"> of the ordered points and mean </w:t>
        </w:r>
        <w:proofErr w:type="spellStart"/>
        <w:r w:rsidR="0067776B">
          <w:rPr>
            <w:i w:val="0"/>
            <w:iCs w:val="0"/>
          </w:rPr>
          <w:t>IoD</w:t>
        </w:r>
        <w:proofErr w:type="spellEnd"/>
        <w:r w:rsidR="0067776B">
          <w:rPr>
            <w:i w:val="0"/>
            <w:iCs w:val="0"/>
          </w:rPr>
          <w:t xml:space="preserve"> of the disordered points is maximized.</w:t>
        </w:r>
      </w:ins>
      <w:ins w:id="222" w:author="Jones, Sky" w:date="2020-12-06T20:51:00Z">
        <w:r w:rsidR="0067776B">
          <w:rPr>
            <w:i w:val="0"/>
            <w:iCs w:val="0"/>
          </w:rPr>
          <w:t xml:space="preserve"> </w:t>
        </w:r>
      </w:ins>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11DACB7E" w:rsidR="009F0752" w:rsidRPr="00241908" w:rsidRDefault="009F0752" w:rsidP="009F0752">
      <w:pPr>
        <w:pStyle w:val="Caption"/>
        <w:spacing w:after="120"/>
        <w:jc w:val="center"/>
        <w:rPr>
          <w:i w:val="0"/>
          <w:iCs w:val="0"/>
        </w:rPr>
      </w:pPr>
      <w:bookmarkStart w:id="223"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8</w:t>
      </w:r>
      <w:r w:rsidRPr="00241908">
        <w:rPr>
          <w:i w:val="0"/>
          <w:iCs w:val="0"/>
          <w:noProof/>
        </w:rPr>
        <w:fldChar w:fldCharType="end"/>
      </w:r>
      <w:bookmarkEnd w:id="223"/>
      <w:r w:rsidRPr="00241908">
        <w:rPr>
          <w:i w:val="0"/>
          <w:iCs w:val="0"/>
        </w:rPr>
        <w:t xml:space="preserve">. </w:t>
      </w:r>
      <w:r w:rsidRPr="009F0752">
        <w:rPr>
          <w:i w:val="0"/>
          <w:iCs w:val="0"/>
        </w:rPr>
        <w:t>Results from applying two versions of the IoD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6F5EC380">
            <wp:extent cx="6429375" cy="277680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a:srcRect l="7746" t="25820" r="5584" b="24270"/>
                    <a:stretch/>
                  </pic:blipFill>
                  <pic:spPr bwMode="auto">
                    <a:xfrm>
                      <a:off x="0" y="0"/>
                      <a:ext cx="6533731" cy="2821880"/>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1585735D" w:rsidR="002E297E" w:rsidRPr="00241908" w:rsidRDefault="002E297E" w:rsidP="006644EE">
      <w:pPr>
        <w:pStyle w:val="Caption"/>
        <w:spacing w:after="120"/>
        <w:jc w:val="center"/>
        <w:rPr>
          <w:i w:val="0"/>
          <w:iCs w:val="0"/>
        </w:rPr>
      </w:pPr>
      <w:bookmarkStart w:id="224" w:name="_Ref30356519"/>
      <w:bookmarkStart w:id="225"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9</w:t>
      </w:r>
      <w:r w:rsidR="00C13DFC" w:rsidRPr="00241908">
        <w:rPr>
          <w:i w:val="0"/>
          <w:iCs w:val="0"/>
          <w:noProof/>
        </w:rPr>
        <w:fldChar w:fldCharType="end"/>
      </w:r>
      <w:bookmarkEnd w:id="224"/>
      <w:r w:rsidRPr="00241908">
        <w:rPr>
          <w:i w:val="0"/>
          <w:iCs w:val="0"/>
        </w:rPr>
        <w:t>. Results from applying the IoD to trees extracted from a DHM of an orchard near Crab Orchard, TN. Each point represents a tree crown. Axis units are meters.</w:t>
      </w:r>
      <w:bookmarkEnd w:id="225"/>
      <w:r w:rsidRPr="00241908">
        <w:rPr>
          <w:i w:val="0"/>
          <w:iCs w:val="0"/>
        </w:rPr>
        <w:t xml:space="preserve"> Trees with an IoD value above the threshold are classified as </w:t>
      </w:r>
      <w:r w:rsidRPr="00241908">
        <w:rPr>
          <w:i w:val="0"/>
          <w:iCs w:val="0"/>
        </w:rPr>
        <w:lastRenderedPageBreak/>
        <w:t>“disordered”,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44E237D">
            <wp:extent cx="4972050" cy="3280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srcRect l="8784" t="11883" r="6394" b="13487"/>
                    <a:stretch/>
                  </pic:blipFill>
                  <pic:spPr bwMode="auto">
                    <a:xfrm>
                      <a:off x="0" y="0"/>
                      <a:ext cx="4997380" cy="3297635"/>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5AFE3D82" w:rsidR="002E297E" w:rsidRPr="00241908" w:rsidRDefault="002E297E" w:rsidP="006644EE">
      <w:pPr>
        <w:pStyle w:val="Caption"/>
        <w:spacing w:after="120"/>
        <w:jc w:val="center"/>
        <w:rPr>
          <w:i w:val="0"/>
          <w:iCs w:val="0"/>
        </w:rPr>
      </w:pPr>
      <w:bookmarkStart w:id="226"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10</w:t>
      </w:r>
      <w:r w:rsidR="00C13DFC" w:rsidRPr="00241908">
        <w:rPr>
          <w:i w:val="0"/>
          <w:iCs w:val="0"/>
          <w:noProof/>
        </w:rPr>
        <w:fldChar w:fldCharType="end"/>
      </w:r>
      <w:bookmarkEnd w:id="226"/>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61D21EFC">
            <wp:extent cx="4876800" cy="25101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4947871" cy="2546700"/>
                    </a:xfrm>
                    <a:prstGeom prst="rect">
                      <a:avLst/>
                    </a:prstGeom>
                    <a:noFill/>
                    <a:ln>
                      <a:noFill/>
                    </a:ln>
                  </pic:spPr>
                </pic:pic>
              </a:graphicData>
            </a:graphic>
          </wp:inline>
        </w:drawing>
      </w:r>
    </w:p>
    <w:p w14:paraId="0F60A216" w14:textId="01E8DE54" w:rsidR="002E297E" w:rsidRPr="00C764D7" w:rsidRDefault="002E297E" w:rsidP="00C764D7">
      <w:pPr>
        <w:pStyle w:val="Caption"/>
        <w:spacing w:after="120"/>
        <w:jc w:val="center"/>
        <w:rPr>
          <w:i w:val="0"/>
          <w:iCs w:val="0"/>
        </w:rPr>
      </w:pPr>
      <w:bookmarkStart w:id="227"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11</w:t>
      </w:r>
      <w:r w:rsidR="00C13DFC" w:rsidRPr="00241908">
        <w:rPr>
          <w:i w:val="0"/>
          <w:iCs w:val="0"/>
          <w:noProof/>
        </w:rPr>
        <w:fldChar w:fldCharType="end"/>
      </w:r>
      <w:bookmarkEnd w:id="227"/>
      <w:r w:rsidRPr="00241908">
        <w:rPr>
          <w:i w:val="0"/>
          <w:iCs w:val="0"/>
        </w:rPr>
        <w:t xml:space="preserve">. Building centroids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w:t>
      </w:r>
      <w:r w:rsidRPr="00241908">
        <w:rPr>
          <w:i w:val="0"/>
          <w:iCs w:val="0"/>
        </w:rPr>
        <w:lastRenderedPageBreak/>
        <w:t>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t>Acknowledgements</w:t>
      </w:r>
    </w:p>
    <w:p w14:paraId="55096A44" w14:textId="52D47EF0" w:rsidR="005C2F7B" w:rsidRDefault="005C2F7B" w:rsidP="005C2F7B">
      <w:r>
        <w:t xml:space="preserve">We thank Dr. </w:t>
      </w:r>
      <w:proofErr w:type="spellStart"/>
      <w:r>
        <w:t>Racha</w:t>
      </w:r>
      <w:proofErr w:type="spellEnd"/>
      <w:r>
        <w:t xml:space="preserve"> El </w:t>
      </w:r>
      <w:proofErr w:type="spellStart"/>
      <w:r>
        <w:t>Kadiri</w:t>
      </w:r>
      <w:proofErr w:type="spellEnd"/>
      <w:r>
        <w:t xml:space="preserve">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01627B25" w14:textId="4024DFC9" w:rsidR="00E9380E" w:rsidRPr="00402848" w:rsidRDefault="00E9380E" w:rsidP="00402848">
      <w:r w:rsidRPr="00E9380E">
        <w:t>This work was partially supported by the Natural Resources Conservation Service (agreement number NR194741XXXXC005)</w:t>
      </w:r>
      <w:r w:rsidR="005F77D0">
        <w:t xml:space="preserve"> and a </w:t>
      </w:r>
      <w:r w:rsidR="005F77D0" w:rsidRPr="00E9380E">
        <w:t>Middle Tennessee State University, Undergraduate Research Experience and Creative Activity (URECA)</w:t>
      </w:r>
      <w:r w:rsidR="005F77D0">
        <w:t xml:space="preserve"> grant.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Content>
            <w:p w14:paraId="451A9829" w14:textId="77777777" w:rsidR="00257BB8" w:rsidRDefault="00707D55" w:rsidP="00257BB8">
              <w:pPr>
                <w:pStyle w:val="Bibliography"/>
                <w:rPr>
                  <w:noProof/>
                  <w:sz w:val="24"/>
                  <w:szCs w:val="24"/>
                </w:rPr>
              </w:pPr>
              <w:r w:rsidRPr="00241908">
                <w:fldChar w:fldCharType="begin"/>
              </w:r>
              <w:r w:rsidRPr="00241908">
                <w:instrText xml:space="preserve"> BIBLIOGRAPHY </w:instrText>
              </w:r>
              <w:r w:rsidRPr="00241908">
                <w:fldChar w:fldCharType="separate"/>
              </w:r>
              <w:r w:rsidR="00257BB8">
                <w:rPr>
                  <w:noProof/>
                </w:rPr>
                <w:t xml:space="preserve">Aksoy, S., Yalniz, I. Z. &amp; Tasdemir, K., 2012. Automatic Detection and Segmentation of Orchards Using Very High Resolution Imagery. </w:t>
              </w:r>
              <w:r w:rsidR="00257BB8">
                <w:rPr>
                  <w:i/>
                  <w:iCs/>
                  <w:noProof/>
                </w:rPr>
                <w:t xml:space="preserve">IEEE Transactions on Geoscience and Remote Sensing, </w:t>
              </w:r>
              <w:r w:rsidR="00257BB8">
                <w:rPr>
                  <w:noProof/>
                </w:rPr>
                <w:t>50(8), pp. 3117-3131.</w:t>
              </w:r>
            </w:p>
            <w:p w14:paraId="284C2BA5" w14:textId="77777777" w:rsidR="00257BB8" w:rsidRDefault="00257BB8" w:rsidP="00257BB8">
              <w:pPr>
                <w:pStyle w:val="Bibliography"/>
                <w:rPr>
                  <w:noProof/>
                </w:rPr>
              </w:pPr>
              <w:r>
                <w:rPr>
                  <w:noProof/>
                </w:rPr>
                <w:t xml:space="preserve">Antuono, M., Bouscasse, B., Colagrossi, A. &amp; Marrone, S., 2014. A measure of spatial disorder in particle methods. </w:t>
              </w:r>
              <w:r>
                <w:rPr>
                  <w:i/>
                  <w:iCs/>
                  <w:noProof/>
                </w:rPr>
                <w:t xml:space="preserve">Computer Physics Communications, </w:t>
              </w:r>
              <w:r>
                <w:rPr>
                  <w:noProof/>
                </w:rPr>
                <w:t>185(10).</w:t>
              </w:r>
            </w:p>
            <w:p w14:paraId="0D332F1D" w14:textId="77777777" w:rsidR="00257BB8" w:rsidRDefault="00257BB8" w:rsidP="00257BB8">
              <w:pPr>
                <w:pStyle w:val="Bibliography"/>
                <w:rPr>
                  <w:noProof/>
                </w:rPr>
              </w:pPr>
              <w:r>
                <w:rPr>
                  <w:noProof/>
                </w:rPr>
                <w:t xml:space="preserve">Besl, P. &amp; McKay, N., 1992. A Method for Registration of 3-D Shapes. </w:t>
              </w:r>
              <w:r>
                <w:rPr>
                  <w:i/>
                  <w:iCs/>
                  <w:noProof/>
                </w:rPr>
                <w:t xml:space="preserve">IEEE Transactions on Pattern Analysis and Machine Intelligence, </w:t>
              </w:r>
              <w:r>
                <w:rPr>
                  <w:noProof/>
                </w:rPr>
                <w:t>14(2), p. 239–256.</w:t>
              </w:r>
            </w:p>
            <w:p w14:paraId="7FA31AA9" w14:textId="77777777" w:rsidR="00257BB8" w:rsidRDefault="00257BB8" w:rsidP="00257BB8">
              <w:pPr>
                <w:pStyle w:val="Bibliography"/>
                <w:rPr>
                  <w:noProof/>
                </w:rPr>
              </w:pPr>
              <w:r>
                <w:rPr>
                  <w:noProof/>
                </w:rPr>
                <w:t xml:space="preserve">Boeing, G., 2019. Urban Spatial Order: Street Network Orientation, Configuration, and Entropy. </w:t>
              </w:r>
              <w:r>
                <w:rPr>
                  <w:i/>
                  <w:iCs/>
                  <w:noProof/>
                </w:rPr>
                <w:t>Applied Network Science.</w:t>
              </w:r>
            </w:p>
            <w:p w14:paraId="2F42CF44" w14:textId="77777777" w:rsidR="00257BB8" w:rsidRDefault="00257BB8" w:rsidP="00257BB8">
              <w:pPr>
                <w:pStyle w:val="Bibliography"/>
                <w:rPr>
                  <w:noProof/>
                </w:rPr>
              </w:pPr>
              <w:r>
                <w:rPr>
                  <w:noProof/>
                </w:rPr>
                <w:t xml:space="preserve">Cohen, J., 1960. A coefficient of agreement for nominal scales. Educational and Psychological Measurement. </w:t>
              </w:r>
              <w:r>
                <w:rPr>
                  <w:i/>
                  <w:iCs/>
                  <w:noProof/>
                </w:rPr>
                <w:t xml:space="preserve">Educational and Psychological Measurement, </w:t>
              </w:r>
              <w:r>
                <w:rPr>
                  <w:noProof/>
                </w:rPr>
                <w:t>20(1), pp. 37-46.</w:t>
              </w:r>
            </w:p>
            <w:p w14:paraId="31161F92" w14:textId="77777777" w:rsidR="00257BB8" w:rsidRDefault="00257BB8" w:rsidP="00257BB8">
              <w:pPr>
                <w:pStyle w:val="Bibliography"/>
                <w:rPr>
                  <w:noProof/>
                </w:rPr>
              </w:pPr>
              <w:r>
                <w:rPr>
                  <w:noProof/>
                </w:rPr>
                <w:t xml:space="preserve">Dong, P., 2000. Lacunarity for Spatial Heterogeneity Measurement in GIS. </w:t>
              </w:r>
              <w:r>
                <w:rPr>
                  <w:i/>
                  <w:iCs/>
                  <w:noProof/>
                </w:rPr>
                <w:t xml:space="preserve">Annals of GIS, </w:t>
              </w:r>
              <w:r>
                <w:rPr>
                  <w:noProof/>
                </w:rPr>
                <w:t>6(1), pp. 20-26.</w:t>
              </w:r>
            </w:p>
            <w:p w14:paraId="38C602E6" w14:textId="77777777" w:rsidR="00257BB8" w:rsidRDefault="00257BB8" w:rsidP="00257BB8">
              <w:pPr>
                <w:pStyle w:val="Bibliography"/>
                <w:rPr>
                  <w:noProof/>
                </w:rPr>
              </w:pPr>
              <w:r>
                <w:rPr>
                  <w:noProof/>
                </w:rPr>
                <w:t xml:space="preserve">Haralick, R. M., Shanmugam, K. &amp; Dinstein, I., 1973. Textural Features for Image Classification. </w:t>
              </w:r>
              <w:r>
                <w:rPr>
                  <w:i/>
                  <w:iCs/>
                  <w:noProof/>
                </w:rPr>
                <w:t xml:space="preserve">IEEE Transactions on Systems, Man, and Cybernetics, </w:t>
              </w:r>
              <w:r>
                <w:rPr>
                  <w:noProof/>
                </w:rPr>
                <w:t>SMC-3(6), pp. 610 - 621.</w:t>
              </w:r>
            </w:p>
            <w:p w14:paraId="1F6A09BF" w14:textId="77777777" w:rsidR="00257BB8" w:rsidRDefault="00257BB8" w:rsidP="00257BB8">
              <w:pPr>
                <w:pStyle w:val="Bibliography"/>
                <w:rPr>
                  <w:noProof/>
                </w:rPr>
              </w:pPr>
              <w:r>
                <w:rPr>
                  <w:noProof/>
                </w:rPr>
                <w:t xml:space="preserve">Isenburg, M., 2019. </w:t>
              </w:r>
              <w:r>
                <w:rPr>
                  <w:i/>
                  <w:iCs/>
                  <w:noProof/>
                </w:rPr>
                <w:t xml:space="preserve">LAStools - Efficient Tools for LiDAR Processing. </w:t>
              </w:r>
              <w:r>
                <w:rPr>
                  <w:noProof/>
                </w:rPr>
                <w:t>s.l.:rapidlasso GmbH.</w:t>
              </w:r>
            </w:p>
            <w:p w14:paraId="4204B635" w14:textId="77777777" w:rsidR="00257BB8" w:rsidRDefault="00257BB8" w:rsidP="00257BB8">
              <w:pPr>
                <w:pStyle w:val="Bibliography"/>
                <w:rPr>
                  <w:noProof/>
                </w:rPr>
              </w:pPr>
              <w:r>
                <w:rPr>
                  <w:noProof/>
                </w:rPr>
                <w:t xml:space="preserve">Khan, M. M., Al-Yahyai, R. &amp; Al-Said, F., 2017. </w:t>
              </w:r>
              <w:r>
                <w:rPr>
                  <w:i/>
                  <w:iCs/>
                  <w:noProof/>
                </w:rPr>
                <w:t xml:space="preserve">The Lime: Botany, Production and Uses. </w:t>
              </w:r>
              <w:r>
                <w:rPr>
                  <w:noProof/>
                </w:rPr>
                <w:t>s.l.:CABI.</w:t>
              </w:r>
            </w:p>
            <w:p w14:paraId="49CEF694" w14:textId="77777777" w:rsidR="00257BB8" w:rsidRDefault="00257BB8" w:rsidP="00257BB8">
              <w:pPr>
                <w:pStyle w:val="Bibliography"/>
                <w:rPr>
                  <w:noProof/>
                </w:rPr>
              </w:pPr>
              <w:r>
                <w:rPr>
                  <w:noProof/>
                </w:rPr>
                <w:t xml:space="preserve">Kuhn, H. W., 1955. The Hungarian method for the assignment problem. </w:t>
              </w:r>
              <w:r>
                <w:rPr>
                  <w:i/>
                  <w:iCs/>
                  <w:noProof/>
                </w:rPr>
                <w:t xml:space="preserve">Naval Research Logistics Quarterly, </w:t>
              </w:r>
              <w:r>
                <w:rPr>
                  <w:noProof/>
                </w:rPr>
                <w:t>pp. 83-97.</w:t>
              </w:r>
            </w:p>
            <w:p w14:paraId="23D6781D" w14:textId="77777777" w:rsidR="00257BB8" w:rsidRDefault="00257BB8" w:rsidP="00257BB8">
              <w:pPr>
                <w:pStyle w:val="Bibliography"/>
                <w:rPr>
                  <w:noProof/>
                </w:rPr>
              </w:pPr>
              <w:r>
                <w:rPr>
                  <w:noProof/>
                </w:rPr>
                <w:t xml:space="preserve">Liu, Y., Collins, R. &amp; Tsin, Y., 2004. A computational model for periodic pattern perception based on frieze and wallpaper groups. </w:t>
              </w:r>
              <w:r>
                <w:rPr>
                  <w:i/>
                  <w:iCs/>
                  <w:noProof/>
                </w:rPr>
                <w:t xml:space="preserve">IEEE Transactions on Pattern Analysis and Machine Intelligence, </w:t>
              </w:r>
              <w:r>
                <w:rPr>
                  <w:noProof/>
                </w:rPr>
                <w:t>26(3), pp. 354-371.</w:t>
              </w:r>
            </w:p>
            <w:p w14:paraId="75CABD09" w14:textId="77777777" w:rsidR="00257BB8" w:rsidRDefault="00257BB8" w:rsidP="00257BB8">
              <w:pPr>
                <w:pStyle w:val="Bibliography"/>
                <w:rPr>
                  <w:noProof/>
                </w:rPr>
              </w:pPr>
              <w:r>
                <w:rPr>
                  <w:noProof/>
                </w:rPr>
                <w:t xml:space="preserve">Lou, S. et al., 2016. Fusion of Airborne Discrete-Return LiDAR and Hyperspectral Data for Land Cover Classification. </w:t>
              </w:r>
              <w:r>
                <w:rPr>
                  <w:i/>
                  <w:iCs/>
                  <w:noProof/>
                </w:rPr>
                <w:t xml:space="preserve">Remote Sensing, </w:t>
              </w:r>
              <w:r>
                <w:rPr>
                  <w:noProof/>
                </w:rPr>
                <w:t>8(1).</w:t>
              </w:r>
            </w:p>
            <w:p w14:paraId="7DC2ED90" w14:textId="77777777" w:rsidR="00257BB8" w:rsidRDefault="00257BB8" w:rsidP="00257BB8">
              <w:pPr>
                <w:pStyle w:val="Bibliography"/>
                <w:rPr>
                  <w:noProof/>
                </w:rPr>
              </w:pPr>
              <w:r>
                <w:rPr>
                  <w:noProof/>
                </w:rPr>
                <w:lastRenderedPageBreak/>
                <w:t xml:space="preserve">Momm, H., Easson, G. &amp; Kuszmaul, J., 2009. Evaluation of the use of spectral and textural information by an evolutionary algorithm for multi-spectral imagery classification. </w:t>
              </w:r>
              <w:r>
                <w:rPr>
                  <w:i/>
                  <w:iCs/>
                  <w:noProof/>
                </w:rPr>
                <w:t xml:space="preserve">Computers, Environment and Urban Systems, </w:t>
              </w:r>
              <w:r>
                <w:rPr>
                  <w:noProof/>
                </w:rPr>
                <w:t>33(6), pp. 463-471.</w:t>
              </w:r>
            </w:p>
            <w:p w14:paraId="3A20B1B6" w14:textId="77777777" w:rsidR="00257BB8" w:rsidRDefault="00257BB8" w:rsidP="00257BB8">
              <w:pPr>
                <w:pStyle w:val="Bibliography"/>
                <w:rPr>
                  <w:noProof/>
                </w:rPr>
              </w:pPr>
              <w:r>
                <w:rPr>
                  <w:noProof/>
                </w:rPr>
                <w:t xml:space="preserve">Nilsson, L. &amp; Gil, J., 2019. </w:t>
              </w:r>
              <w:r>
                <w:rPr>
                  <w:i/>
                  <w:iCs/>
                  <w:noProof/>
                </w:rPr>
                <w:t xml:space="preserve">The Mathematics of Urban Morphology. </w:t>
              </w:r>
              <w:r>
                <w:rPr>
                  <w:noProof/>
                </w:rPr>
                <w:t>s.l.:Springer.</w:t>
              </w:r>
            </w:p>
            <w:p w14:paraId="134E6B76" w14:textId="77777777" w:rsidR="00257BB8" w:rsidRDefault="00257BB8" w:rsidP="00257BB8">
              <w:pPr>
                <w:pStyle w:val="Bibliography"/>
                <w:rPr>
                  <w:noProof/>
                </w:rPr>
              </w:pPr>
              <w:r>
                <w:rPr>
                  <w:noProof/>
                </w:rPr>
                <w:t xml:space="preserve">Oliphant, T. E., 2006. </w:t>
              </w:r>
              <w:r>
                <w:rPr>
                  <w:i/>
                  <w:iCs/>
                  <w:noProof/>
                </w:rPr>
                <w:t xml:space="preserve">A guide to NumPy. </w:t>
              </w:r>
              <w:r>
                <w:rPr>
                  <w:noProof/>
                </w:rPr>
                <w:t>s.l.:Trelgol Publishing.</w:t>
              </w:r>
            </w:p>
            <w:p w14:paraId="427D4743" w14:textId="77777777" w:rsidR="00257BB8" w:rsidRDefault="00257BB8" w:rsidP="00257BB8">
              <w:pPr>
                <w:pStyle w:val="Bibliography"/>
                <w:rPr>
                  <w:noProof/>
                </w:rPr>
              </w:pPr>
              <w:r>
                <w:rPr>
                  <w:noProof/>
                </w:rPr>
                <w:t xml:space="preserve">Pauly, M. et al., 2008. Discovering structural regularity in 3D geometry. </w:t>
              </w:r>
              <w:r>
                <w:rPr>
                  <w:i/>
                  <w:iCs/>
                  <w:noProof/>
                </w:rPr>
                <w:t xml:space="preserve">ACM Transactions on Graphics, </w:t>
              </w:r>
              <w:r>
                <w:rPr>
                  <w:noProof/>
                </w:rPr>
                <w:t>27(3).</w:t>
              </w:r>
            </w:p>
            <w:p w14:paraId="5B23B46C" w14:textId="77777777" w:rsidR="00257BB8" w:rsidRDefault="00257BB8" w:rsidP="00257BB8">
              <w:pPr>
                <w:pStyle w:val="Bibliography"/>
                <w:rPr>
                  <w:noProof/>
                </w:rPr>
              </w:pPr>
              <w:r>
                <w:rPr>
                  <w:noProof/>
                </w:rPr>
                <w:t xml:space="preserve">Pedregosa, F. et al., 2011. Scikit-learn: Machine Learning in Python. </w:t>
              </w:r>
              <w:r>
                <w:rPr>
                  <w:i/>
                  <w:iCs/>
                  <w:noProof/>
                </w:rPr>
                <w:t xml:space="preserve">Journal of Machine Learning Research, </w:t>
              </w:r>
              <w:r>
                <w:rPr>
                  <w:noProof/>
                </w:rPr>
                <w:t>Volume 12, pp. 2825-2830.</w:t>
              </w:r>
            </w:p>
            <w:p w14:paraId="03CD8055" w14:textId="77777777" w:rsidR="00257BB8" w:rsidRDefault="00257BB8" w:rsidP="00257BB8">
              <w:pPr>
                <w:pStyle w:val="Bibliography"/>
                <w:rPr>
                  <w:noProof/>
                </w:rPr>
              </w:pPr>
              <w:r>
                <w:rPr>
                  <w:noProof/>
                </w:rPr>
                <w:t xml:space="preserve">Phiri, D. &amp; Morgenroth, J., 2017. Developments in Landsat Land Cover Classification Methods: A Review. </w:t>
              </w:r>
              <w:r>
                <w:rPr>
                  <w:i/>
                  <w:iCs/>
                  <w:noProof/>
                </w:rPr>
                <w:t xml:space="preserve">Remote Sensing, </w:t>
              </w:r>
              <w:r>
                <w:rPr>
                  <w:noProof/>
                </w:rPr>
                <w:t>9(9).</w:t>
              </w:r>
            </w:p>
            <w:p w14:paraId="7DC10256" w14:textId="77777777" w:rsidR="00257BB8" w:rsidRDefault="00257BB8" w:rsidP="00257BB8">
              <w:pPr>
                <w:pStyle w:val="Bibliography"/>
                <w:rPr>
                  <w:noProof/>
                </w:rPr>
              </w:pPr>
              <w:r>
                <w:rPr>
                  <w:noProof/>
                </w:rPr>
                <w:t xml:space="preserve">Remmel, T. K. &amp; Csillag, F., 2003. When are two landscape pattern indices significantly different?. </w:t>
              </w:r>
              <w:r>
                <w:rPr>
                  <w:i/>
                  <w:iCs/>
                  <w:noProof/>
                </w:rPr>
                <w:t xml:space="preserve">Journal of Geographical Systems, </w:t>
              </w:r>
              <w:r>
                <w:rPr>
                  <w:noProof/>
                </w:rPr>
                <w:t>Volume 5, pp. 331-351.</w:t>
              </w:r>
            </w:p>
            <w:p w14:paraId="708385B1" w14:textId="77777777" w:rsidR="00257BB8" w:rsidRDefault="00257BB8" w:rsidP="00257BB8">
              <w:pPr>
                <w:pStyle w:val="Bibliography"/>
                <w:rPr>
                  <w:noProof/>
                </w:rPr>
              </w:pPr>
              <w:r>
                <w:rPr>
                  <w:noProof/>
                </w:rPr>
                <w:t xml:space="preserve">Shekhar, S., Evans, M., Kang, J. &amp; Mohan, P., 2011. Identifying patterns in spatial information: A survey of methods. </w:t>
              </w:r>
              <w:r>
                <w:rPr>
                  <w:i/>
                  <w:iCs/>
                  <w:noProof/>
                </w:rPr>
                <w:t xml:space="preserve">Wiley Interdisciplinary Reviews: Data Mining and Knowledge Discovery, </w:t>
              </w:r>
              <w:r>
                <w:rPr>
                  <w:noProof/>
                </w:rPr>
                <w:t>1(3), pp. 193-214.</w:t>
              </w:r>
            </w:p>
            <w:p w14:paraId="00ACB93C" w14:textId="77777777" w:rsidR="00257BB8" w:rsidRDefault="00257BB8" w:rsidP="00257BB8">
              <w:pPr>
                <w:pStyle w:val="Bibliography"/>
                <w:rPr>
                  <w:noProof/>
                </w:rPr>
              </w:pPr>
              <w:r>
                <w:rPr>
                  <w:noProof/>
                </w:rPr>
                <w:t xml:space="preserve">Swain, P. H. &amp; Stephen B. Vardman, J. C. T., 1981. Contextual classification of multispectral image data. </w:t>
              </w:r>
              <w:r>
                <w:rPr>
                  <w:i/>
                  <w:iCs/>
                  <w:noProof/>
                </w:rPr>
                <w:t xml:space="preserve">Pattern Recognition, </w:t>
              </w:r>
              <w:r>
                <w:rPr>
                  <w:noProof/>
                </w:rPr>
                <w:t>13(6), pp. 429-441.</w:t>
              </w:r>
            </w:p>
            <w:p w14:paraId="7D4AF5DB" w14:textId="77777777" w:rsidR="00257BB8" w:rsidRDefault="00257BB8" w:rsidP="00257BB8">
              <w:pPr>
                <w:pStyle w:val="Bibliography"/>
                <w:rPr>
                  <w:noProof/>
                </w:rPr>
              </w:pPr>
              <w:r>
                <w:rPr>
                  <w:noProof/>
                </w:rPr>
                <w:t xml:space="preserve">Trias-Sanz, R., 2006. Texture Orientation and Period Estimator for Discriminating Between Forests, Orchards, Vineyards, and Tilled Fields. </w:t>
              </w:r>
              <w:r>
                <w:rPr>
                  <w:i/>
                  <w:iCs/>
                  <w:noProof/>
                </w:rPr>
                <w:t xml:space="preserve">IEEE Transactions on Geoscience and Remote Sensing, </w:t>
              </w:r>
              <w:r>
                <w:rPr>
                  <w:noProof/>
                </w:rPr>
                <w:t>44(1020).</w:t>
              </w:r>
            </w:p>
            <w:p w14:paraId="3FC6C234" w14:textId="77777777" w:rsidR="00257BB8" w:rsidRDefault="00257BB8" w:rsidP="00257BB8">
              <w:pPr>
                <w:pStyle w:val="Bibliography"/>
                <w:rPr>
                  <w:noProof/>
                </w:rPr>
              </w:pPr>
              <w:r>
                <w:rPr>
                  <w:noProof/>
                </w:rPr>
                <w:t xml:space="preserve">Zhen, Z., Quackenbush, L. J. &amp; Zhang, L., 2016. Trends in Automatic Individual Tree Crown Detection and Delineation—Evolution of LiDAR Data. </w:t>
              </w:r>
              <w:r>
                <w:rPr>
                  <w:i/>
                  <w:iCs/>
                  <w:noProof/>
                </w:rPr>
                <w:t xml:space="preserve">Remote Sensing, </w:t>
              </w:r>
              <w:r>
                <w:rPr>
                  <w:noProof/>
                </w:rPr>
                <w:t>8(4), p. 333.</w:t>
              </w:r>
            </w:p>
            <w:p w14:paraId="336B2FD5" w14:textId="43832D35" w:rsidR="001246DB" w:rsidRPr="00A63299" w:rsidRDefault="00707D55" w:rsidP="00257BB8">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D38B9C" w14:textId="77777777" w:rsidR="00BC4F64" w:rsidRDefault="00BC4F64" w:rsidP="00D73714">
      <w:r>
        <w:separator/>
      </w:r>
    </w:p>
  </w:endnote>
  <w:endnote w:type="continuationSeparator" w:id="0">
    <w:p w14:paraId="7B15E55B" w14:textId="77777777" w:rsidR="00BC4F64" w:rsidRDefault="00BC4F64" w:rsidP="00D73714">
      <w:r>
        <w:continuationSeparator/>
      </w:r>
    </w:p>
  </w:endnote>
  <w:endnote w:type="continuationNotice" w:id="1">
    <w:p w14:paraId="1220B58A" w14:textId="77777777" w:rsidR="00BC4F64" w:rsidRDefault="00BC4F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6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altName w:val="Cambria"/>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42896" w14:textId="3FFCEB28" w:rsidR="007730B6" w:rsidRPr="00FC33A5" w:rsidRDefault="007730B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7730B6" w:rsidRDefault="007730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2A9B8" w14:textId="4AEB110C" w:rsidR="007730B6" w:rsidRDefault="007730B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7730B6" w:rsidRDefault="007730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FA223C" w14:textId="77777777" w:rsidR="00BC4F64" w:rsidRDefault="00BC4F64" w:rsidP="00D73714">
      <w:r>
        <w:separator/>
      </w:r>
    </w:p>
  </w:footnote>
  <w:footnote w:type="continuationSeparator" w:id="0">
    <w:p w14:paraId="06B5AFC1" w14:textId="77777777" w:rsidR="00BC4F64" w:rsidRDefault="00BC4F64" w:rsidP="00D73714">
      <w:r>
        <w:continuationSeparator/>
      </w:r>
    </w:p>
  </w:footnote>
  <w:footnote w:type="continuationNotice" w:id="1">
    <w:p w14:paraId="1EEF19F1" w14:textId="77777777" w:rsidR="00BC4F64" w:rsidRDefault="00BC4F64"/>
  </w:footnote>
  <w:footnote w:id="2">
    <w:p w14:paraId="0CACECA8" w14:textId="28B1D013" w:rsidR="007730B6" w:rsidRDefault="007730B6">
      <w:pPr>
        <w:pStyle w:val="FootnoteText"/>
      </w:pPr>
      <w:r>
        <w:rPr>
          <w:rStyle w:val="FootnoteReference"/>
        </w:rPr>
        <w:footnoteRef/>
      </w:r>
      <w:r>
        <w:t xml:space="preserve"> </w:t>
      </w:r>
      <w:r w:rsidRPr="00155288">
        <w:t>Responsible for design, implementation and testing of algorithm, collection and processing of data, and drafting of manuscript.</w:t>
      </w:r>
    </w:p>
  </w:footnote>
  <w:footnote w:id="3">
    <w:p w14:paraId="5E955E7D" w14:textId="113C59D8" w:rsidR="007730B6" w:rsidRDefault="007730B6">
      <w:pPr>
        <w:pStyle w:val="FootnoteText"/>
      </w:pPr>
      <w:r>
        <w:rPr>
          <w:rStyle w:val="FootnoteReference"/>
        </w:rPr>
        <w:footnoteRef/>
      </w:r>
      <w:r>
        <w:t xml:space="preserve"> Responsible for supervision of algorithm design, reproduction of results,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E22BD" w14:textId="2219BDCA" w:rsidR="007730B6" w:rsidRDefault="007730B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7F5B3" w14:textId="482E2676" w:rsidR="007730B6" w:rsidRPr="00204015" w:rsidRDefault="007730B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7730B6" w:rsidRDefault="007730B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34E2B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C98222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032F9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754E0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46DA6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8EC25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C122D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112C86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6CFE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18EC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nes, Sky">
    <w15:presenceInfo w15:providerId="AD" w15:userId="S::sky.jones@vumc.org::04f440c8-8e9e-45c9-b6e5-50b6094134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E48"/>
    <w:rsid w:val="000158AA"/>
    <w:rsid w:val="000159C3"/>
    <w:rsid w:val="00016F85"/>
    <w:rsid w:val="00023B4F"/>
    <w:rsid w:val="00026FDD"/>
    <w:rsid w:val="00030669"/>
    <w:rsid w:val="00030F9C"/>
    <w:rsid w:val="00034374"/>
    <w:rsid w:val="00035CA6"/>
    <w:rsid w:val="00036F4E"/>
    <w:rsid w:val="000424EC"/>
    <w:rsid w:val="00044D2B"/>
    <w:rsid w:val="0004714A"/>
    <w:rsid w:val="00047DF8"/>
    <w:rsid w:val="00050567"/>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19A0"/>
    <w:rsid w:val="00082CDD"/>
    <w:rsid w:val="0008343E"/>
    <w:rsid w:val="00083B05"/>
    <w:rsid w:val="00084DD1"/>
    <w:rsid w:val="00085F95"/>
    <w:rsid w:val="00086D1C"/>
    <w:rsid w:val="00086E50"/>
    <w:rsid w:val="00090347"/>
    <w:rsid w:val="000924FF"/>
    <w:rsid w:val="00095099"/>
    <w:rsid w:val="000954C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6473"/>
    <w:rsid w:val="000D786E"/>
    <w:rsid w:val="000E0625"/>
    <w:rsid w:val="000E3B1E"/>
    <w:rsid w:val="000E5712"/>
    <w:rsid w:val="000E5B6A"/>
    <w:rsid w:val="000E7C3E"/>
    <w:rsid w:val="000F3495"/>
    <w:rsid w:val="000F38AD"/>
    <w:rsid w:val="000F49D0"/>
    <w:rsid w:val="000F4CA9"/>
    <w:rsid w:val="000F522D"/>
    <w:rsid w:val="000F68BD"/>
    <w:rsid w:val="000F74CF"/>
    <w:rsid w:val="000F7B07"/>
    <w:rsid w:val="001003E7"/>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41FE"/>
    <w:rsid w:val="00135C20"/>
    <w:rsid w:val="00135F24"/>
    <w:rsid w:val="001368F5"/>
    <w:rsid w:val="0013763C"/>
    <w:rsid w:val="0014311E"/>
    <w:rsid w:val="001434FD"/>
    <w:rsid w:val="0014530C"/>
    <w:rsid w:val="001463B1"/>
    <w:rsid w:val="0015028A"/>
    <w:rsid w:val="0015198C"/>
    <w:rsid w:val="001521A6"/>
    <w:rsid w:val="0015432A"/>
    <w:rsid w:val="001545DC"/>
    <w:rsid w:val="00155288"/>
    <w:rsid w:val="0015549E"/>
    <w:rsid w:val="0015590E"/>
    <w:rsid w:val="001573CB"/>
    <w:rsid w:val="00157539"/>
    <w:rsid w:val="00161BAB"/>
    <w:rsid w:val="00161BDD"/>
    <w:rsid w:val="001631B1"/>
    <w:rsid w:val="00164A68"/>
    <w:rsid w:val="001657FE"/>
    <w:rsid w:val="0017112A"/>
    <w:rsid w:val="001775FA"/>
    <w:rsid w:val="001804F6"/>
    <w:rsid w:val="001810DA"/>
    <w:rsid w:val="00181485"/>
    <w:rsid w:val="001840AC"/>
    <w:rsid w:val="00184868"/>
    <w:rsid w:val="00187D8C"/>
    <w:rsid w:val="001913BD"/>
    <w:rsid w:val="00191C3D"/>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45D9"/>
    <w:rsid w:val="001B67F7"/>
    <w:rsid w:val="001B6CF2"/>
    <w:rsid w:val="001B7A4A"/>
    <w:rsid w:val="001B7DC4"/>
    <w:rsid w:val="001C0B4B"/>
    <w:rsid w:val="001C2554"/>
    <w:rsid w:val="001D00F5"/>
    <w:rsid w:val="001D0CE9"/>
    <w:rsid w:val="001D0E96"/>
    <w:rsid w:val="001D3C4F"/>
    <w:rsid w:val="001D4B44"/>
    <w:rsid w:val="001D4C6A"/>
    <w:rsid w:val="001D68D3"/>
    <w:rsid w:val="001E12CA"/>
    <w:rsid w:val="001E2850"/>
    <w:rsid w:val="001E4CCC"/>
    <w:rsid w:val="001E5509"/>
    <w:rsid w:val="001E5C1C"/>
    <w:rsid w:val="001E6129"/>
    <w:rsid w:val="001E7674"/>
    <w:rsid w:val="001F0225"/>
    <w:rsid w:val="001F2999"/>
    <w:rsid w:val="001F2B27"/>
    <w:rsid w:val="001F31BA"/>
    <w:rsid w:val="001F4B9C"/>
    <w:rsid w:val="001F534C"/>
    <w:rsid w:val="001F5C41"/>
    <w:rsid w:val="002053AF"/>
    <w:rsid w:val="00205EE7"/>
    <w:rsid w:val="0020733F"/>
    <w:rsid w:val="00207D59"/>
    <w:rsid w:val="00210ACE"/>
    <w:rsid w:val="00212774"/>
    <w:rsid w:val="00213B5C"/>
    <w:rsid w:val="0021541D"/>
    <w:rsid w:val="00216870"/>
    <w:rsid w:val="00216877"/>
    <w:rsid w:val="0022116E"/>
    <w:rsid w:val="0022151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BB8"/>
    <w:rsid w:val="00257CC5"/>
    <w:rsid w:val="00260F6F"/>
    <w:rsid w:val="00262553"/>
    <w:rsid w:val="00263C98"/>
    <w:rsid w:val="00265C82"/>
    <w:rsid w:val="0026648B"/>
    <w:rsid w:val="002677D8"/>
    <w:rsid w:val="00267CC4"/>
    <w:rsid w:val="00270F47"/>
    <w:rsid w:val="002710DF"/>
    <w:rsid w:val="0027251A"/>
    <w:rsid w:val="00272D5F"/>
    <w:rsid w:val="002746CD"/>
    <w:rsid w:val="002750FE"/>
    <w:rsid w:val="00283627"/>
    <w:rsid w:val="00283B85"/>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0192"/>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0F96"/>
    <w:rsid w:val="0035284C"/>
    <w:rsid w:val="00352B4B"/>
    <w:rsid w:val="003531DF"/>
    <w:rsid w:val="0035335C"/>
    <w:rsid w:val="00355A4E"/>
    <w:rsid w:val="00357B50"/>
    <w:rsid w:val="00360074"/>
    <w:rsid w:val="003603E8"/>
    <w:rsid w:val="003632C5"/>
    <w:rsid w:val="00365B4E"/>
    <w:rsid w:val="00371240"/>
    <w:rsid w:val="00371C5B"/>
    <w:rsid w:val="003727C1"/>
    <w:rsid w:val="003754C5"/>
    <w:rsid w:val="00375BF9"/>
    <w:rsid w:val="00375F0A"/>
    <w:rsid w:val="003765A8"/>
    <w:rsid w:val="003766EF"/>
    <w:rsid w:val="00377297"/>
    <w:rsid w:val="00380525"/>
    <w:rsid w:val="00383051"/>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469"/>
    <w:rsid w:val="003D19AC"/>
    <w:rsid w:val="003D31E5"/>
    <w:rsid w:val="003D6F7B"/>
    <w:rsid w:val="003E2BE6"/>
    <w:rsid w:val="003E65BF"/>
    <w:rsid w:val="003E69BC"/>
    <w:rsid w:val="003E6C04"/>
    <w:rsid w:val="003E78D8"/>
    <w:rsid w:val="003F2366"/>
    <w:rsid w:val="003F43F3"/>
    <w:rsid w:val="003F49EB"/>
    <w:rsid w:val="003F4C14"/>
    <w:rsid w:val="00400814"/>
    <w:rsid w:val="00402848"/>
    <w:rsid w:val="00404CDC"/>
    <w:rsid w:val="004062F4"/>
    <w:rsid w:val="004111A5"/>
    <w:rsid w:val="00414B4F"/>
    <w:rsid w:val="00416FBD"/>
    <w:rsid w:val="00423F32"/>
    <w:rsid w:val="00423F53"/>
    <w:rsid w:val="004261D2"/>
    <w:rsid w:val="004315F9"/>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666FC"/>
    <w:rsid w:val="00472103"/>
    <w:rsid w:val="00472146"/>
    <w:rsid w:val="00472CBC"/>
    <w:rsid w:val="00473AF3"/>
    <w:rsid w:val="0047519D"/>
    <w:rsid w:val="004768B6"/>
    <w:rsid w:val="0047780E"/>
    <w:rsid w:val="00481F5E"/>
    <w:rsid w:val="00484B02"/>
    <w:rsid w:val="004876B9"/>
    <w:rsid w:val="00492289"/>
    <w:rsid w:val="0049302D"/>
    <w:rsid w:val="00495FCA"/>
    <w:rsid w:val="004A27AF"/>
    <w:rsid w:val="004A3F47"/>
    <w:rsid w:val="004A4360"/>
    <w:rsid w:val="004A58A3"/>
    <w:rsid w:val="004A6A86"/>
    <w:rsid w:val="004B0545"/>
    <w:rsid w:val="004B1EFD"/>
    <w:rsid w:val="004B21E0"/>
    <w:rsid w:val="004B28D6"/>
    <w:rsid w:val="004B379E"/>
    <w:rsid w:val="004B4AA1"/>
    <w:rsid w:val="004B4F4B"/>
    <w:rsid w:val="004B535C"/>
    <w:rsid w:val="004B5C2F"/>
    <w:rsid w:val="004B5CDD"/>
    <w:rsid w:val="004B64F7"/>
    <w:rsid w:val="004B6664"/>
    <w:rsid w:val="004C0856"/>
    <w:rsid w:val="004C1921"/>
    <w:rsid w:val="004C50CA"/>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114D"/>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1752"/>
    <w:rsid w:val="00542383"/>
    <w:rsid w:val="00545058"/>
    <w:rsid w:val="0054672E"/>
    <w:rsid w:val="00547015"/>
    <w:rsid w:val="00547776"/>
    <w:rsid w:val="00550562"/>
    <w:rsid w:val="00552296"/>
    <w:rsid w:val="00553053"/>
    <w:rsid w:val="00555740"/>
    <w:rsid w:val="00555F9A"/>
    <w:rsid w:val="0055729C"/>
    <w:rsid w:val="00560850"/>
    <w:rsid w:val="00560CF5"/>
    <w:rsid w:val="00567782"/>
    <w:rsid w:val="005704B3"/>
    <w:rsid w:val="00570DE6"/>
    <w:rsid w:val="00572498"/>
    <w:rsid w:val="00572F16"/>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432C"/>
    <w:rsid w:val="005A68F6"/>
    <w:rsid w:val="005A6BF4"/>
    <w:rsid w:val="005A705D"/>
    <w:rsid w:val="005A77F5"/>
    <w:rsid w:val="005B1C0C"/>
    <w:rsid w:val="005B1EBC"/>
    <w:rsid w:val="005B2FF1"/>
    <w:rsid w:val="005B424F"/>
    <w:rsid w:val="005B5779"/>
    <w:rsid w:val="005B6B7B"/>
    <w:rsid w:val="005B729F"/>
    <w:rsid w:val="005C1C73"/>
    <w:rsid w:val="005C2F7B"/>
    <w:rsid w:val="005C30B5"/>
    <w:rsid w:val="005C37AD"/>
    <w:rsid w:val="005C7805"/>
    <w:rsid w:val="005C7E1C"/>
    <w:rsid w:val="005D1EDD"/>
    <w:rsid w:val="005D398A"/>
    <w:rsid w:val="005D4001"/>
    <w:rsid w:val="005D4059"/>
    <w:rsid w:val="005D46FC"/>
    <w:rsid w:val="005D5AAE"/>
    <w:rsid w:val="005D7D29"/>
    <w:rsid w:val="005E17CC"/>
    <w:rsid w:val="005E2804"/>
    <w:rsid w:val="005E3FFB"/>
    <w:rsid w:val="005E5003"/>
    <w:rsid w:val="005E73EA"/>
    <w:rsid w:val="005F00C5"/>
    <w:rsid w:val="005F1872"/>
    <w:rsid w:val="005F280A"/>
    <w:rsid w:val="005F315B"/>
    <w:rsid w:val="005F3D0B"/>
    <w:rsid w:val="005F48E0"/>
    <w:rsid w:val="005F617B"/>
    <w:rsid w:val="005F77D0"/>
    <w:rsid w:val="005F79D1"/>
    <w:rsid w:val="00600C8C"/>
    <w:rsid w:val="0060306B"/>
    <w:rsid w:val="006072BD"/>
    <w:rsid w:val="00607D0B"/>
    <w:rsid w:val="006105DA"/>
    <w:rsid w:val="0061111F"/>
    <w:rsid w:val="00616028"/>
    <w:rsid w:val="00616559"/>
    <w:rsid w:val="00617DC7"/>
    <w:rsid w:val="006221BF"/>
    <w:rsid w:val="006237AB"/>
    <w:rsid w:val="00623971"/>
    <w:rsid w:val="0062408F"/>
    <w:rsid w:val="006242EA"/>
    <w:rsid w:val="00624323"/>
    <w:rsid w:val="00626170"/>
    <w:rsid w:val="00627550"/>
    <w:rsid w:val="006315A2"/>
    <w:rsid w:val="0063311A"/>
    <w:rsid w:val="00635752"/>
    <w:rsid w:val="0064209B"/>
    <w:rsid w:val="0064261D"/>
    <w:rsid w:val="00642B3A"/>
    <w:rsid w:val="006450C9"/>
    <w:rsid w:val="006455DA"/>
    <w:rsid w:val="00645EC4"/>
    <w:rsid w:val="00646FCC"/>
    <w:rsid w:val="00647121"/>
    <w:rsid w:val="00652A21"/>
    <w:rsid w:val="00653C76"/>
    <w:rsid w:val="00655FE3"/>
    <w:rsid w:val="00661449"/>
    <w:rsid w:val="00663FB2"/>
    <w:rsid w:val="006644EE"/>
    <w:rsid w:val="006661B0"/>
    <w:rsid w:val="006662EB"/>
    <w:rsid w:val="00667B03"/>
    <w:rsid w:val="00672324"/>
    <w:rsid w:val="0067610B"/>
    <w:rsid w:val="0067776B"/>
    <w:rsid w:val="00684BBF"/>
    <w:rsid w:val="0068508F"/>
    <w:rsid w:val="006853CA"/>
    <w:rsid w:val="0069453A"/>
    <w:rsid w:val="00695396"/>
    <w:rsid w:val="00696D4C"/>
    <w:rsid w:val="006A09FE"/>
    <w:rsid w:val="006A12AF"/>
    <w:rsid w:val="006A16AC"/>
    <w:rsid w:val="006A1FAB"/>
    <w:rsid w:val="006A2147"/>
    <w:rsid w:val="006A2645"/>
    <w:rsid w:val="006A36CD"/>
    <w:rsid w:val="006A390A"/>
    <w:rsid w:val="006A4016"/>
    <w:rsid w:val="006A478E"/>
    <w:rsid w:val="006A575A"/>
    <w:rsid w:val="006A7883"/>
    <w:rsid w:val="006B0645"/>
    <w:rsid w:val="006B0C21"/>
    <w:rsid w:val="006B5CAB"/>
    <w:rsid w:val="006B5D83"/>
    <w:rsid w:val="006B79BF"/>
    <w:rsid w:val="006C2597"/>
    <w:rsid w:val="006C5255"/>
    <w:rsid w:val="006C626C"/>
    <w:rsid w:val="006C6DDB"/>
    <w:rsid w:val="006C7C26"/>
    <w:rsid w:val="006D0073"/>
    <w:rsid w:val="006D1A06"/>
    <w:rsid w:val="006D3C48"/>
    <w:rsid w:val="006D4E03"/>
    <w:rsid w:val="006D4E2E"/>
    <w:rsid w:val="006D584E"/>
    <w:rsid w:val="006D7E9A"/>
    <w:rsid w:val="006E0C53"/>
    <w:rsid w:val="006E0DD8"/>
    <w:rsid w:val="006E34B7"/>
    <w:rsid w:val="006E3CD3"/>
    <w:rsid w:val="006E3FED"/>
    <w:rsid w:val="006E440F"/>
    <w:rsid w:val="006E590E"/>
    <w:rsid w:val="006F3FF3"/>
    <w:rsid w:val="006F48F4"/>
    <w:rsid w:val="006F54D3"/>
    <w:rsid w:val="006F74AD"/>
    <w:rsid w:val="006F7688"/>
    <w:rsid w:val="007013A5"/>
    <w:rsid w:val="00703E41"/>
    <w:rsid w:val="00704A7A"/>
    <w:rsid w:val="0070589F"/>
    <w:rsid w:val="00706171"/>
    <w:rsid w:val="00707BEC"/>
    <w:rsid w:val="00707D55"/>
    <w:rsid w:val="007104ED"/>
    <w:rsid w:val="007109F2"/>
    <w:rsid w:val="00710B00"/>
    <w:rsid w:val="00711C3E"/>
    <w:rsid w:val="00712268"/>
    <w:rsid w:val="007129D2"/>
    <w:rsid w:val="00713158"/>
    <w:rsid w:val="007133DD"/>
    <w:rsid w:val="00714C6E"/>
    <w:rsid w:val="00716059"/>
    <w:rsid w:val="007161A3"/>
    <w:rsid w:val="00717738"/>
    <w:rsid w:val="007215B5"/>
    <w:rsid w:val="007220A3"/>
    <w:rsid w:val="00722E8D"/>
    <w:rsid w:val="00722F5F"/>
    <w:rsid w:val="007246B9"/>
    <w:rsid w:val="00724D14"/>
    <w:rsid w:val="007265EF"/>
    <w:rsid w:val="007304E5"/>
    <w:rsid w:val="00730B8A"/>
    <w:rsid w:val="0073166D"/>
    <w:rsid w:val="00734672"/>
    <w:rsid w:val="00742782"/>
    <w:rsid w:val="00742C31"/>
    <w:rsid w:val="007430F9"/>
    <w:rsid w:val="00744153"/>
    <w:rsid w:val="0074437E"/>
    <w:rsid w:val="00746FE9"/>
    <w:rsid w:val="00751C89"/>
    <w:rsid w:val="007533D5"/>
    <w:rsid w:val="00753DDA"/>
    <w:rsid w:val="00755125"/>
    <w:rsid w:val="007562A4"/>
    <w:rsid w:val="00757170"/>
    <w:rsid w:val="0076030E"/>
    <w:rsid w:val="00761958"/>
    <w:rsid w:val="0076285A"/>
    <w:rsid w:val="00762F55"/>
    <w:rsid w:val="00763B95"/>
    <w:rsid w:val="00767B40"/>
    <w:rsid w:val="00770581"/>
    <w:rsid w:val="00770B00"/>
    <w:rsid w:val="00770E9D"/>
    <w:rsid w:val="007727CD"/>
    <w:rsid w:val="007730B6"/>
    <w:rsid w:val="00774CFF"/>
    <w:rsid w:val="00781262"/>
    <w:rsid w:val="00782C13"/>
    <w:rsid w:val="00783907"/>
    <w:rsid w:val="00784D28"/>
    <w:rsid w:val="007861EF"/>
    <w:rsid w:val="0078670E"/>
    <w:rsid w:val="00790027"/>
    <w:rsid w:val="00793EC1"/>
    <w:rsid w:val="007947D7"/>
    <w:rsid w:val="0079595A"/>
    <w:rsid w:val="0079703F"/>
    <w:rsid w:val="007977D3"/>
    <w:rsid w:val="007A1C68"/>
    <w:rsid w:val="007A2A2F"/>
    <w:rsid w:val="007A539C"/>
    <w:rsid w:val="007A5542"/>
    <w:rsid w:val="007A6868"/>
    <w:rsid w:val="007B783E"/>
    <w:rsid w:val="007C0484"/>
    <w:rsid w:val="007C09DA"/>
    <w:rsid w:val="007C0A01"/>
    <w:rsid w:val="007C15E9"/>
    <w:rsid w:val="007C2545"/>
    <w:rsid w:val="007C49F7"/>
    <w:rsid w:val="007C4E42"/>
    <w:rsid w:val="007C6679"/>
    <w:rsid w:val="007C7D7B"/>
    <w:rsid w:val="007C7FBF"/>
    <w:rsid w:val="007D05C7"/>
    <w:rsid w:val="007D14F3"/>
    <w:rsid w:val="007D1A98"/>
    <w:rsid w:val="007D1D9B"/>
    <w:rsid w:val="007D2C8E"/>
    <w:rsid w:val="007D2CB4"/>
    <w:rsid w:val="007D2D2D"/>
    <w:rsid w:val="007D3880"/>
    <w:rsid w:val="007D505A"/>
    <w:rsid w:val="007D6165"/>
    <w:rsid w:val="007D6843"/>
    <w:rsid w:val="007D733F"/>
    <w:rsid w:val="007E60EB"/>
    <w:rsid w:val="007E6160"/>
    <w:rsid w:val="007E655E"/>
    <w:rsid w:val="007F12F9"/>
    <w:rsid w:val="007F20A8"/>
    <w:rsid w:val="007F3C16"/>
    <w:rsid w:val="007F5F08"/>
    <w:rsid w:val="00801DA9"/>
    <w:rsid w:val="00801EE9"/>
    <w:rsid w:val="008027E6"/>
    <w:rsid w:val="00803172"/>
    <w:rsid w:val="0080409D"/>
    <w:rsid w:val="00807C94"/>
    <w:rsid w:val="00807FA7"/>
    <w:rsid w:val="0081096E"/>
    <w:rsid w:val="008123DF"/>
    <w:rsid w:val="00813FA0"/>
    <w:rsid w:val="008152CD"/>
    <w:rsid w:val="00816942"/>
    <w:rsid w:val="00817C21"/>
    <w:rsid w:val="00820D06"/>
    <w:rsid w:val="00821B2C"/>
    <w:rsid w:val="00822202"/>
    <w:rsid w:val="008238CB"/>
    <w:rsid w:val="008241FB"/>
    <w:rsid w:val="00827A64"/>
    <w:rsid w:val="00831401"/>
    <w:rsid w:val="00831B3C"/>
    <w:rsid w:val="0083264F"/>
    <w:rsid w:val="00833480"/>
    <w:rsid w:val="0083514B"/>
    <w:rsid w:val="008355F1"/>
    <w:rsid w:val="00836B1A"/>
    <w:rsid w:val="00840537"/>
    <w:rsid w:val="00843CC5"/>
    <w:rsid w:val="00844380"/>
    <w:rsid w:val="00844685"/>
    <w:rsid w:val="00847764"/>
    <w:rsid w:val="008526CC"/>
    <w:rsid w:val="00853C8C"/>
    <w:rsid w:val="0085787C"/>
    <w:rsid w:val="00857E03"/>
    <w:rsid w:val="00860915"/>
    <w:rsid w:val="0086280D"/>
    <w:rsid w:val="008631C4"/>
    <w:rsid w:val="00863468"/>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390D"/>
    <w:rsid w:val="00884B87"/>
    <w:rsid w:val="0088534C"/>
    <w:rsid w:val="00886ED7"/>
    <w:rsid w:val="008872A3"/>
    <w:rsid w:val="00891018"/>
    <w:rsid w:val="00892B91"/>
    <w:rsid w:val="00894162"/>
    <w:rsid w:val="00894748"/>
    <w:rsid w:val="00895177"/>
    <w:rsid w:val="008A0533"/>
    <w:rsid w:val="008A097E"/>
    <w:rsid w:val="008A26DF"/>
    <w:rsid w:val="008A32FD"/>
    <w:rsid w:val="008A4BFF"/>
    <w:rsid w:val="008A65EE"/>
    <w:rsid w:val="008A75BD"/>
    <w:rsid w:val="008B117E"/>
    <w:rsid w:val="008B1651"/>
    <w:rsid w:val="008B33EB"/>
    <w:rsid w:val="008B5A66"/>
    <w:rsid w:val="008B720F"/>
    <w:rsid w:val="008B790B"/>
    <w:rsid w:val="008C03C0"/>
    <w:rsid w:val="008C0589"/>
    <w:rsid w:val="008C05B0"/>
    <w:rsid w:val="008C27D8"/>
    <w:rsid w:val="008C76D9"/>
    <w:rsid w:val="008D0B4F"/>
    <w:rsid w:val="008D2876"/>
    <w:rsid w:val="008D2C40"/>
    <w:rsid w:val="008D3579"/>
    <w:rsid w:val="008E2F97"/>
    <w:rsid w:val="008F11AC"/>
    <w:rsid w:val="008F40CA"/>
    <w:rsid w:val="008F4B31"/>
    <w:rsid w:val="008F7EB7"/>
    <w:rsid w:val="009012BC"/>
    <w:rsid w:val="00901E8D"/>
    <w:rsid w:val="009028E7"/>
    <w:rsid w:val="00902FB9"/>
    <w:rsid w:val="00903321"/>
    <w:rsid w:val="00903F76"/>
    <w:rsid w:val="009050D8"/>
    <w:rsid w:val="009052F0"/>
    <w:rsid w:val="00905C6F"/>
    <w:rsid w:val="00911810"/>
    <w:rsid w:val="00911816"/>
    <w:rsid w:val="00913F93"/>
    <w:rsid w:val="00914083"/>
    <w:rsid w:val="00914136"/>
    <w:rsid w:val="0091457E"/>
    <w:rsid w:val="00914DBB"/>
    <w:rsid w:val="00915624"/>
    <w:rsid w:val="009170B4"/>
    <w:rsid w:val="0092006B"/>
    <w:rsid w:val="009209B3"/>
    <w:rsid w:val="00925253"/>
    <w:rsid w:val="0092617E"/>
    <w:rsid w:val="00926230"/>
    <w:rsid w:val="00926C47"/>
    <w:rsid w:val="00927DA4"/>
    <w:rsid w:val="00927E8E"/>
    <w:rsid w:val="0093091C"/>
    <w:rsid w:val="00931A3E"/>
    <w:rsid w:val="00932238"/>
    <w:rsid w:val="00934240"/>
    <w:rsid w:val="009367AF"/>
    <w:rsid w:val="009374ED"/>
    <w:rsid w:val="0093769E"/>
    <w:rsid w:val="009420F5"/>
    <w:rsid w:val="00942EB0"/>
    <w:rsid w:val="00945B63"/>
    <w:rsid w:val="00947845"/>
    <w:rsid w:val="00953232"/>
    <w:rsid w:val="00953683"/>
    <w:rsid w:val="00956052"/>
    <w:rsid w:val="00960805"/>
    <w:rsid w:val="00960E66"/>
    <w:rsid w:val="00962E04"/>
    <w:rsid w:val="0096501C"/>
    <w:rsid w:val="00965626"/>
    <w:rsid w:val="0096715F"/>
    <w:rsid w:val="009719B2"/>
    <w:rsid w:val="00972381"/>
    <w:rsid w:val="009728B3"/>
    <w:rsid w:val="009755D0"/>
    <w:rsid w:val="0097682F"/>
    <w:rsid w:val="00980408"/>
    <w:rsid w:val="00981D4E"/>
    <w:rsid w:val="009831EF"/>
    <w:rsid w:val="00984808"/>
    <w:rsid w:val="00985BA2"/>
    <w:rsid w:val="00990691"/>
    <w:rsid w:val="009911E4"/>
    <w:rsid w:val="00992A30"/>
    <w:rsid w:val="00994A72"/>
    <w:rsid w:val="0099508E"/>
    <w:rsid w:val="009956CE"/>
    <w:rsid w:val="009A0665"/>
    <w:rsid w:val="009A43D9"/>
    <w:rsid w:val="009A48CC"/>
    <w:rsid w:val="009B088E"/>
    <w:rsid w:val="009B0A8A"/>
    <w:rsid w:val="009B1319"/>
    <w:rsid w:val="009B35A1"/>
    <w:rsid w:val="009B5BC4"/>
    <w:rsid w:val="009B6958"/>
    <w:rsid w:val="009C4402"/>
    <w:rsid w:val="009C4EB3"/>
    <w:rsid w:val="009C5289"/>
    <w:rsid w:val="009D19AB"/>
    <w:rsid w:val="009D5EC7"/>
    <w:rsid w:val="009D66C6"/>
    <w:rsid w:val="009D67CA"/>
    <w:rsid w:val="009E0B41"/>
    <w:rsid w:val="009E77D6"/>
    <w:rsid w:val="009E7A23"/>
    <w:rsid w:val="009F0752"/>
    <w:rsid w:val="009F2B56"/>
    <w:rsid w:val="009F2BDA"/>
    <w:rsid w:val="009F4CFC"/>
    <w:rsid w:val="009F6581"/>
    <w:rsid w:val="00A04B79"/>
    <w:rsid w:val="00A067D1"/>
    <w:rsid w:val="00A07483"/>
    <w:rsid w:val="00A1089C"/>
    <w:rsid w:val="00A1651E"/>
    <w:rsid w:val="00A1748D"/>
    <w:rsid w:val="00A205EF"/>
    <w:rsid w:val="00A234B1"/>
    <w:rsid w:val="00A23CD5"/>
    <w:rsid w:val="00A256AE"/>
    <w:rsid w:val="00A268B7"/>
    <w:rsid w:val="00A275D3"/>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2E45"/>
    <w:rsid w:val="00A74246"/>
    <w:rsid w:val="00A758F9"/>
    <w:rsid w:val="00A770B9"/>
    <w:rsid w:val="00A77DDC"/>
    <w:rsid w:val="00A80E0D"/>
    <w:rsid w:val="00A81FA1"/>
    <w:rsid w:val="00A825C8"/>
    <w:rsid w:val="00A82E81"/>
    <w:rsid w:val="00A8350E"/>
    <w:rsid w:val="00A84956"/>
    <w:rsid w:val="00A86C0E"/>
    <w:rsid w:val="00A9249B"/>
    <w:rsid w:val="00A94ACD"/>
    <w:rsid w:val="00AA1F05"/>
    <w:rsid w:val="00AA43E2"/>
    <w:rsid w:val="00AA52AE"/>
    <w:rsid w:val="00AA70B0"/>
    <w:rsid w:val="00AA70D2"/>
    <w:rsid w:val="00AA70E2"/>
    <w:rsid w:val="00AB0ECB"/>
    <w:rsid w:val="00AB155F"/>
    <w:rsid w:val="00AB2A31"/>
    <w:rsid w:val="00AB4D07"/>
    <w:rsid w:val="00AB62CA"/>
    <w:rsid w:val="00AB7C8F"/>
    <w:rsid w:val="00AC0649"/>
    <w:rsid w:val="00AC0C88"/>
    <w:rsid w:val="00AC0F36"/>
    <w:rsid w:val="00AC5118"/>
    <w:rsid w:val="00AC7655"/>
    <w:rsid w:val="00AD00F4"/>
    <w:rsid w:val="00AD084D"/>
    <w:rsid w:val="00AD10D7"/>
    <w:rsid w:val="00AD2752"/>
    <w:rsid w:val="00AD2982"/>
    <w:rsid w:val="00AD39DD"/>
    <w:rsid w:val="00AD3E51"/>
    <w:rsid w:val="00AD4F6A"/>
    <w:rsid w:val="00AD687D"/>
    <w:rsid w:val="00AD726D"/>
    <w:rsid w:val="00AE087C"/>
    <w:rsid w:val="00AE5CFB"/>
    <w:rsid w:val="00AE75EF"/>
    <w:rsid w:val="00AF46BC"/>
    <w:rsid w:val="00AF4E79"/>
    <w:rsid w:val="00B02AD4"/>
    <w:rsid w:val="00B04879"/>
    <w:rsid w:val="00B11138"/>
    <w:rsid w:val="00B138BC"/>
    <w:rsid w:val="00B15A86"/>
    <w:rsid w:val="00B160C7"/>
    <w:rsid w:val="00B21156"/>
    <w:rsid w:val="00B21D0B"/>
    <w:rsid w:val="00B25331"/>
    <w:rsid w:val="00B255B9"/>
    <w:rsid w:val="00B257F0"/>
    <w:rsid w:val="00B26BCA"/>
    <w:rsid w:val="00B30543"/>
    <w:rsid w:val="00B30956"/>
    <w:rsid w:val="00B30FC8"/>
    <w:rsid w:val="00B31AD0"/>
    <w:rsid w:val="00B340FE"/>
    <w:rsid w:val="00B36EC7"/>
    <w:rsid w:val="00B4051D"/>
    <w:rsid w:val="00B40F6D"/>
    <w:rsid w:val="00B41132"/>
    <w:rsid w:val="00B422F9"/>
    <w:rsid w:val="00B43CAE"/>
    <w:rsid w:val="00B4479D"/>
    <w:rsid w:val="00B47417"/>
    <w:rsid w:val="00B52595"/>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39DE"/>
    <w:rsid w:val="00BC4F64"/>
    <w:rsid w:val="00BC4FAC"/>
    <w:rsid w:val="00BC78EE"/>
    <w:rsid w:val="00BD10C3"/>
    <w:rsid w:val="00BD1507"/>
    <w:rsid w:val="00BD1667"/>
    <w:rsid w:val="00BD1AD3"/>
    <w:rsid w:val="00BD27C3"/>
    <w:rsid w:val="00BD457E"/>
    <w:rsid w:val="00BD6363"/>
    <w:rsid w:val="00BD6551"/>
    <w:rsid w:val="00BE0C7A"/>
    <w:rsid w:val="00BE399C"/>
    <w:rsid w:val="00BE55F6"/>
    <w:rsid w:val="00BE70D9"/>
    <w:rsid w:val="00BF0061"/>
    <w:rsid w:val="00BF3292"/>
    <w:rsid w:val="00BF3E29"/>
    <w:rsid w:val="00BF762E"/>
    <w:rsid w:val="00BF77D0"/>
    <w:rsid w:val="00C02354"/>
    <w:rsid w:val="00C03B1C"/>
    <w:rsid w:val="00C061E9"/>
    <w:rsid w:val="00C06CF8"/>
    <w:rsid w:val="00C07A1C"/>
    <w:rsid w:val="00C103B5"/>
    <w:rsid w:val="00C13940"/>
    <w:rsid w:val="00C13DFC"/>
    <w:rsid w:val="00C14F92"/>
    <w:rsid w:val="00C154A5"/>
    <w:rsid w:val="00C1602B"/>
    <w:rsid w:val="00C24F3C"/>
    <w:rsid w:val="00C26490"/>
    <w:rsid w:val="00C27960"/>
    <w:rsid w:val="00C37990"/>
    <w:rsid w:val="00C4008E"/>
    <w:rsid w:val="00C410C7"/>
    <w:rsid w:val="00C436E5"/>
    <w:rsid w:val="00C44674"/>
    <w:rsid w:val="00C44829"/>
    <w:rsid w:val="00C45F3E"/>
    <w:rsid w:val="00C4753B"/>
    <w:rsid w:val="00C5172D"/>
    <w:rsid w:val="00C52D5E"/>
    <w:rsid w:val="00C5308A"/>
    <w:rsid w:val="00C531CB"/>
    <w:rsid w:val="00C5343E"/>
    <w:rsid w:val="00C5442C"/>
    <w:rsid w:val="00C55AFD"/>
    <w:rsid w:val="00C55F55"/>
    <w:rsid w:val="00C57042"/>
    <w:rsid w:val="00C62125"/>
    <w:rsid w:val="00C62CBC"/>
    <w:rsid w:val="00C62D5C"/>
    <w:rsid w:val="00C642FF"/>
    <w:rsid w:val="00C65621"/>
    <w:rsid w:val="00C662A3"/>
    <w:rsid w:val="00C71841"/>
    <w:rsid w:val="00C71F37"/>
    <w:rsid w:val="00C727C0"/>
    <w:rsid w:val="00C74EE5"/>
    <w:rsid w:val="00C76313"/>
    <w:rsid w:val="00C764D7"/>
    <w:rsid w:val="00C76D3C"/>
    <w:rsid w:val="00C8004A"/>
    <w:rsid w:val="00C80246"/>
    <w:rsid w:val="00C8207B"/>
    <w:rsid w:val="00C838F8"/>
    <w:rsid w:val="00C845D2"/>
    <w:rsid w:val="00C86E03"/>
    <w:rsid w:val="00C90020"/>
    <w:rsid w:val="00C937F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04D8"/>
    <w:rsid w:val="00D01ED2"/>
    <w:rsid w:val="00D046E7"/>
    <w:rsid w:val="00D05276"/>
    <w:rsid w:val="00D0596F"/>
    <w:rsid w:val="00D06B0E"/>
    <w:rsid w:val="00D06E10"/>
    <w:rsid w:val="00D104CA"/>
    <w:rsid w:val="00D11BAB"/>
    <w:rsid w:val="00D144B4"/>
    <w:rsid w:val="00D14C4A"/>
    <w:rsid w:val="00D15B67"/>
    <w:rsid w:val="00D174EC"/>
    <w:rsid w:val="00D207EC"/>
    <w:rsid w:val="00D20F21"/>
    <w:rsid w:val="00D2112E"/>
    <w:rsid w:val="00D211A1"/>
    <w:rsid w:val="00D22959"/>
    <w:rsid w:val="00D2329A"/>
    <w:rsid w:val="00D2331A"/>
    <w:rsid w:val="00D26A9E"/>
    <w:rsid w:val="00D26D87"/>
    <w:rsid w:val="00D27121"/>
    <w:rsid w:val="00D30694"/>
    <w:rsid w:val="00D3102B"/>
    <w:rsid w:val="00D31640"/>
    <w:rsid w:val="00D3368D"/>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6E95"/>
    <w:rsid w:val="00D576D2"/>
    <w:rsid w:val="00D61494"/>
    <w:rsid w:val="00D61D60"/>
    <w:rsid w:val="00D7203A"/>
    <w:rsid w:val="00D73714"/>
    <w:rsid w:val="00D73C17"/>
    <w:rsid w:val="00D73D01"/>
    <w:rsid w:val="00D74FCC"/>
    <w:rsid w:val="00D77585"/>
    <w:rsid w:val="00D81996"/>
    <w:rsid w:val="00D83079"/>
    <w:rsid w:val="00D83D2D"/>
    <w:rsid w:val="00D9127F"/>
    <w:rsid w:val="00D9329D"/>
    <w:rsid w:val="00D93567"/>
    <w:rsid w:val="00DA4926"/>
    <w:rsid w:val="00DA653B"/>
    <w:rsid w:val="00DB06F9"/>
    <w:rsid w:val="00DB7799"/>
    <w:rsid w:val="00DC1E79"/>
    <w:rsid w:val="00DC26EB"/>
    <w:rsid w:val="00DC3E72"/>
    <w:rsid w:val="00DC5B77"/>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1B62"/>
    <w:rsid w:val="00E66824"/>
    <w:rsid w:val="00E66E0F"/>
    <w:rsid w:val="00E70B79"/>
    <w:rsid w:val="00E7154C"/>
    <w:rsid w:val="00E72365"/>
    <w:rsid w:val="00E72707"/>
    <w:rsid w:val="00E72ACA"/>
    <w:rsid w:val="00E737F7"/>
    <w:rsid w:val="00E742B4"/>
    <w:rsid w:val="00E76B37"/>
    <w:rsid w:val="00E806D6"/>
    <w:rsid w:val="00E814FB"/>
    <w:rsid w:val="00E817CF"/>
    <w:rsid w:val="00E83BD1"/>
    <w:rsid w:val="00E86A7A"/>
    <w:rsid w:val="00E87E68"/>
    <w:rsid w:val="00E907D3"/>
    <w:rsid w:val="00E90CD6"/>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316C"/>
    <w:rsid w:val="00EB65DB"/>
    <w:rsid w:val="00EB6DDA"/>
    <w:rsid w:val="00EC0075"/>
    <w:rsid w:val="00EC057B"/>
    <w:rsid w:val="00EC09E9"/>
    <w:rsid w:val="00EC4EBA"/>
    <w:rsid w:val="00EC4FC9"/>
    <w:rsid w:val="00EC5342"/>
    <w:rsid w:val="00ED34D1"/>
    <w:rsid w:val="00ED4D2D"/>
    <w:rsid w:val="00EE0EA0"/>
    <w:rsid w:val="00EE1D99"/>
    <w:rsid w:val="00EE28AD"/>
    <w:rsid w:val="00EE48CB"/>
    <w:rsid w:val="00EE6929"/>
    <w:rsid w:val="00EF245B"/>
    <w:rsid w:val="00EF2966"/>
    <w:rsid w:val="00EF3C9A"/>
    <w:rsid w:val="00EF44BC"/>
    <w:rsid w:val="00EF4F33"/>
    <w:rsid w:val="00EF69D9"/>
    <w:rsid w:val="00EF6EEA"/>
    <w:rsid w:val="00EF7D58"/>
    <w:rsid w:val="00F01793"/>
    <w:rsid w:val="00F074E7"/>
    <w:rsid w:val="00F10363"/>
    <w:rsid w:val="00F10E67"/>
    <w:rsid w:val="00F132FB"/>
    <w:rsid w:val="00F14850"/>
    <w:rsid w:val="00F15B30"/>
    <w:rsid w:val="00F16CAD"/>
    <w:rsid w:val="00F173FC"/>
    <w:rsid w:val="00F17B7D"/>
    <w:rsid w:val="00F20B9E"/>
    <w:rsid w:val="00F226BE"/>
    <w:rsid w:val="00F228EE"/>
    <w:rsid w:val="00F26AF7"/>
    <w:rsid w:val="00F363DC"/>
    <w:rsid w:val="00F375D9"/>
    <w:rsid w:val="00F37DE5"/>
    <w:rsid w:val="00F37DE9"/>
    <w:rsid w:val="00F41CDB"/>
    <w:rsid w:val="00F4320D"/>
    <w:rsid w:val="00F44B6F"/>
    <w:rsid w:val="00F47E37"/>
    <w:rsid w:val="00F5366C"/>
    <w:rsid w:val="00F53CF3"/>
    <w:rsid w:val="00F545A7"/>
    <w:rsid w:val="00F556D1"/>
    <w:rsid w:val="00F56EB3"/>
    <w:rsid w:val="00F6407F"/>
    <w:rsid w:val="00F66177"/>
    <w:rsid w:val="00F71E62"/>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A0156"/>
    <w:rsid w:val="00FA08D7"/>
    <w:rsid w:val="00FA21B1"/>
    <w:rsid w:val="00FA39C0"/>
    <w:rsid w:val="00FA3B53"/>
    <w:rsid w:val="00FA3B78"/>
    <w:rsid w:val="00FA6A0A"/>
    <w:rsid w:val="00FB42C2"/>
    <w:rsid w:val="00FB5D5F"/>
    <w:rsid w:val="00FB66FF"/>
    <w:rsid w:val="00FC0974"/>
    <w:rsid w:val="00FC0F05"/>
    <w:rsid w:val="00FC30BF"/>
    <w:rsid w:val="00FC32AA"/>
    <w:rsid w:val="00FC33A5"/>
    <w:rsid w:val="00FC360E"/>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1A4"/>
    <w:rsid w:val="00FE686E"/>
    <w:rsid w:val="00FE6EED"/>
    <w:rsid w:val="00FF13C1"/>
    <w:rsid w:val="00FF157A"/>
    <w:rsid w:val="00FF31C0"/>
    <w:rsid w:val="00FF3FD5"/>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3665906">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023568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1850855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78095261">
      <w:bodyDiv w:val="1"/>
      <w:marLeft w:val="0"/>
      <w:marRight w:val="0"/>
      <w:marTop w:val="0"/>
      <w:marBottom w:val="0"/>
      <w:divBdr>
        <w:top w:val="none" w:sz="0" w:space="0" w:color="auto"/>
        <w:left w:val="none" w:sz="0" w:space="0" w:color="auto"/>
        <w:bottom w:val="none" w:sz="0" w:space="0" w:color="auto"/>
        <w:right w:val="none" w:sz="0" w:space="0" w:color="auto"/>
      </w:divBdr>
    </w:div>
    <w:div w:id="378669916">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2431517">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3327309">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7112132">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939192">
      <w:bodyDiv w:val="1"/>
      <w:marLeft w:val="0"/>
      <w:marRight w:val="0"/>
      <w:marTop w:val="0"/>
      <w:marBottom w:val="0"/>
      <w:divBdr>
        <w:top w:val="none" w:sz="0" w:space="0" w:color="auto"/>
        <w:left w:val="none" w:sz="0" w:space="0" w:color="auto"/>
        <w:bottom w:val="none" w:sz="0" w:space="0" w:color="auto"/>
        <w:right w:val="none" w:sz="0" w:space="0" w:color="auto"/>
      </w:divBdr>
    </w:div>
    <w:div w:id="560335245">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2130330">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3995466">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48216842">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3716664">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065193">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1467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1831202">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8985469">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4316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3859687">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218301">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3755878">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5831345">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440814">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112507">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0313923">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5426310">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0011058">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22</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23</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12</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14</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18</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19</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15</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21</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20</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17</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5F01A5D3-0FBE-40C9-A16B-151713DC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26</Pages>
  <Words>7900</Words>
  <Characters>45035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52830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Jones, Sky</cp:lastModifiedBy>
  <cp:revision>46</cp:revision>
  <cp:lastPrinted>2020-05-22T20:01:00Z</cp:lastPrinted>
  <dcterms:created xsi:type="dcterms:W3CDTF">2020-05-20T18:32:00Z</dcterms:created>
  <dcterms:modified xsi:type="dcterms:W3CDTF">2020-12-07T03:14:00Z</dcterms:modified>
</cp:coreProperties>
</file>