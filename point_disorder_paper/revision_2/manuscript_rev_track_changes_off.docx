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84E1F" w14:textId="4F8CE8F7" w:rsidR="005001A0" w:rsidRPr="005A2C60" w:rsidRDefault="009A43D9" w:rsidP="005A2C60">
      <w:pPr>
        <w:spacing w:line="240" w:lineRule="auto"/>
        <w:jc w:val="center"/>
        <w:rPr>
          <w:rFonts w:cs="Arial"/>
          <w:b/>
          <w:color w:val="000000"/>
          <w:sz w:val="28"/>
          <w:szCs w:val="28"/>
        </w:rPr>
      </w:pPr>
      <w:r>
        <w:rPr>
          <w:rFonts w:cs="Arial"/>
          <w:b/>
          <w:color w:val="000000"/>
          <w:sz w:val="28"/>
          <w:szCs w:val="28"/>
        </w:rPr>
        <w:t xml:space="preserve">An </w:t>
      </w:r>
      <w:r w:rsidR="005A2C60"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005A2C60" w:rsidRPr="005A2C60">
        <w:rPr>
          <w:rFonts w:cs="Arial"/>
          <w:b/>
          <w:color w:val="000000"/>
          <w:sz w:val="28"/>
          <w:szCs w:val="28"/>
        </w:rPr>
        <w:t>Applications</w:t>
      </w:r>
    </w:p>
    <w:p w14:paraId="24D42617" w14:textId="269EC473" w:rsidR="00D73714" w:rsidRPr="005A2C60" w:rsidRDefault="001C79DD" w:rsidP="006644EE">
      <w:pPr>
        <w:pStyle w:val="Authors"/>
        <w:spacing w:after="120"/>
        <w:rPr>
          <w:rFonts w:ascii="Arial" w:hAnsi="Arial" w:cs="Arial"/>
          <w:vertAlign w:val="superscript"/>
        </w:rPr>
      </w:pPr>
      <w:r>
        <w:rPr>
          <w:rFonts w:ascii="Arial" w:hAnsi="Arial" w:cs="Arial"/>
        </w:rPr>
        <w:t>R. Sky</w:t>
      </w:r>
      <w:r w:rsidR="00D73714" w:rsidRPr="005A2C60">
        <w:rPr>
          <w:rFonts w:ascii="Arial" w:hAnsi="Arial" w:cs="Arial"/>
        </w:rPr>
        <w:t xml:space="preserve"> Jones</w:t>
      </w:r>
      <w:r w:rsidR="00D73714" w:rsidRPr="005A2C60">
        <w:rPr>
          <w:rFonts w:ascii="Arial" w:hAnsi="Arial" w:cs="Arial"/>
          <w:vertAlign w:val="superscript"/>
        </w:rPr>
        <w:t>1</w:t>
      </w:r>
      <w:r w:rsidR="00155288">
        <w:rPr>
          <w:rStyle w:val="FootnoteReference"/>
          <w:rFonts w:ascii="Arial" w:hAnsi="Arial" w:cs="Arial"/>
        </w:rPr>
        <w:footnoteReference w:id="2"/>
      </w:r>
      <w:r w:rsidR="003F4C14">
        <w:rPr>
          <w:rFonts w:ascii="Arial" w:hAnsi="Arial" w:cs="Arial"/>
          <w:vertAlign w:val="superscript"/>
        </w:rPr>
        <w:t>*</w:t>
      </w:r>
      <w:r w:rsidR="005A2C60" w:rsidRPr="005A2C60">
        <w:rPr>
          <w:rFonts w:ascii="Arial" w:hAnsi="Arial" w:cs="Arial"/>
        </w:rPr>
        <w:t xml:space="preserve"> and</w:t>
      </w:r>
      <w:r w:rsidR="004B21E0" w:rsidRPr="005A2C60">
        <w:rPr>
          <w:rFonts w:ascii="Arial" w:hAnsi="Arial" w:cs="Arial"/>
        </w:rPr>
        <w:t xml:space="preserve"> H.G. Momm</w:t>
      </w:r>
      <w:r w:rsidR="004B21E0" w:rsidRPr="005A2C60">
        <w:rPr>
          <w:rFonts w:ascii="Arial" w:hAnsi="Arial" w:cs="Arial"/>
          <w:vertAlign w:val="superscript"/>
        </w:rPr>
        <w:t>1</w:t>
      </w:r>
      <w:r w:rsidR="00155288">
        <w:rPr>
          <w:rStyle w:val="FootnoteReference"/>
          <w:rFonts w:ascii="Arial" w:hAnsi="Arial" w:cs="Arial"/>
        </w:rPr>
        <w:footnoteReference w:id="3"/>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w:t>
      </w:r>
      <w:proofErr w:type="spellStart"/>
      <w:r w:rsidR="00495FCA" w:rsidRPr="000F74CF">
        <w:rPr>
          <w:rFonts w:ascii="Arial" w:hAnsi="Arial" w:cs="Arial"/>
          <w:sz w:val="22"/>
          <w:szCs w:val="22"/>
        </w:rPr>
        <w:t>IoD</w:t>
      </w:r>
      <w:proofErr w:type="spellEnd"/>
      <w:r w:rsidR="00495FCA" w:rsidRPr="000F74CF">
        <w:rPr>
          <w:rFonts w:ascii="Arial" w:hAnsi="Arial" w:cs="Arial"/>
          <w:sz w:val="22"/>
          <w:szCs w:val="22"/>
        </w:rPr>
        <w:t>)</w:t>
      </w:r>
      <w:r w:rsidR="000424EC" w:rsidRPr="000F74CF">
        <w:rPr>
          <w:rFonts w:ascii="Arial" w:hAnsi="Arial" w:cs="Arial"/>
          <w:sz w:val="22"/>
          <w:szCs w:val="22"/>
        </w:rPr>
        <w:t xml:space="preserve">. The </w:t>
      </w:r>
      <w:proofErr w:type="spellStart"/>
      <w:r w:rsidR="000424EC" w:rsidRPr="000F74CF">
        <w:rPr>
          <w:rFonts w:ascii="Arial" w:hAnsi="Arial" w:cs="Arial"/>
          <w:sz w:val="22"/>
          <w:szCs w:val="22"/>
        </w:rPr>
        <w:t>IoD</w:t>
      </w:r>
      <w:proofErr w:type="spellEnd"/>
      <w:r w:rsidR="000424EC" w:rsidRPr="000F74CF">
        <w:rPr>
          <w:rFonts w:ascii="Arial" w:hAnsi="Arial" w:cs="Arial"/>
          <w:sz w:val="22"/>
          <w:szCs w:val="22"/>
        </w:rPr>
        <w:t xml:space="preserve">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w:t>
      </w:r>
      <w:proofErr w:type="spellStart"/>
      <w:r w:rsidR="00C963E7" w:rsidRPr="000F74CF">
        <w:rPr>
          <w:rFonts w:ascii="Arial" w:hAnsi="Arial" w:cs="Arial"/>
          <w:sz w:val="22"/>
          <w:szCs w:val="22"/>
        </w:rPr>
        <w:t>IoD</w:t>
      </w:r>
      <w:proofErr w:type="spellEnd"/>
      <w:r w:rsidR="00C963E7" w:rsidRPr="000F74CF">
        <w:rPr>
          <w:rFonts w:ascii="Arial" w:hAnsi="Arial" w:cs="Arial"/>
          <w:sz w:val="22"/>
          <w:szCs w:val="22"/>
        </w:rPr>
        <w:t xml:space="preserve">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4551C9D0"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r w:rsidR="004A6A86">
        <w:rPr>
          <w:rFonts w:cs="Arial"/>
        </w:rPr>
        <w:t>; Data Processing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footnotePr>
            <w:numFmt w:val="lowerLetter"/>
          </w:footnotePr>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424A8687" w:rsidR="00925253" w:rsidRDefault="00D2329A" w:rsidP="008065E0">
      <w:pPr>
        <w:spacing w:after="240"/>
        <w:jc w:val="both"/>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4B535C">
        <w:t>for pattern detection</w:t>
      </w:r>
      <w:r w:rsidR="00077C05">
        <w:t xml:space="preserve"> are available</w:t>
      </w:r>
      <w:r w:rsidR="00925253">
        <w:t>,</w:t>
      </w:r>
      <w:r w:rsidR="00E72707">
        <w:t xml:space="preserve"> </w:t>
      </w:r>
      <w:r w:rsidR="00EC4FC9">
        <w:t>such as spatial autocorrelation, outlier</w:t>
      </w:r>
      <w:r w:rsidR="005A2C60">
        <w:t xml:space="preserve"> detection</w:t>
      </w:r>
      <w:r w:rsidR="00EC4FC9">
        <w:t>, clustering</w:t>
      </w:r>
      <w:r w:rsidR="00E72707">
        <w:t xml:space="preserve">, </w:t>
      </w:r>
      <w:r w:rsidR="00EC4FC9">
        <w:t>hotspot</w:t>
      </w:r>
      <w:r w:rsidR="00E72707">
        <w:t xml:space="preserve"> detection</w:t>
      </w:r>
      <w:r w:rsidR="005A2C60">
        <w:t>,</w:t>
      </w:r>
      <w:r w:rsidR="00EC4FC9">
        <w:t xml:space="preserve"> and regression </w:t>
      </w:r>
      <w:sdt>
        <w:sdtPr>
          <w:rPr>
            <w:i/>
            <w:iCs/>
          </w:rPr>
          <w:id w:val="-692909866"/>
          <w:citation/>
        </w:sdtPr>
        <w:sdtEndPr/>
        <w:sdtContent>
          <w:r w:rsidR="00EC4FC9">
            <w:rPr>
              <w:i/>
              <w:iCs/>
            </w:rPr>
            <w:fldChar w:fldCharType="begin"/>
          </w:r>
          <w:r w:rsidR="00EC4FC9">
            <w:instrText xml:space="preserve"> CITATION Sha11 \l 1033 </w:instrText>
          </w:r>
          <w:r w:rsidR="00EC4FC9">
            <w:rPr>
              <w:i/>
              <w:iCs/>
            </w:rPr>
            <w:fldChar w:fldCharType="separate"/>
          </w:r>
          <w:r w:rsidR="00257BB8" w:rsidRPr="00257BB8">
            <w:rPr>
              <w:noProof/>
            </w:rPr>
            <w:t>(Shekhar, et al., 2011)</w:t>
          </w:r>
          <w:r w:rsidR="00EC4FC9">
            <w:rPr>
              <w:i/>
              <w:iCs/>
            </w:rPr>
            <w:fldChar w:fldCharType="end"/>
          </w:r>
        </w:sdtContent>
      </w:sdt>
      <w:r w:rsidR="00EC4FC9">
        <w:rPr>
          <w:i/>
          <w:iCs/>
        </w:rPr>
        <w:t xml:space="preserve">. </w:t>
      </w:r>
      <w:r w:rsidR="00EC4FC9">
        <w:t xml:space="preserve">However, there is a relative scarcity of methods </w:t>
      </w:r>
      <w:r w:rsidR="00350F96">
        <w:t xml:space="preserve">for the analysis </w:t>
      </w:r>
      <w:r w:rsidR="00EC4FC9">
        <w:t>and identi</w:t>
      </w:r>
      <w:r w:rsidR="008152CD">
        <w:t>fication of</w:t>
      </w:r>
      <w:r w:rsidR="00EC4FC9">
        <w:t xml:space="preserve"> patterns </w:t>
      </w:r>
      <w:ins w:id="0" w:author="Jones, Sky" w:date="2021-02-23T19:00:00Z">
        <w:r w:rsidR="009A4781">
          <w:t xml:space="preserve">that are </w:t>
        </w:r>
      </w:ins>
      <w:r w:rsidR="00EC4FC9">
        <w:t>purely comprised of the relationships of the coordinate positioning of points of geospatial data. Such “geometric patterns” are evident in the locational structure of many types of geospatial data, such as the neatly ordered placement of trees in an orchard or house</w:t>
      </w:r>
      <w:r w:rsidR="00C62CBC">
        <w:t xml:space="preserve"> centroid</w:t>
      </w:r>
      <w:r w:rsidR="00C937F0">
        <w:t>s</w:t>
      </w:r>
      <w:r w:rsidR="00EC4FC9">
        <w:t xml:space="preserve"> in a</w:t>
      </w:r>
      <w:r w:rsidR="00AD00F4">
        <w:t xml:space="preserve"> planned</w:t>
      </w:r>
      <w:r w:rsidR="00375BF9">
        <w:t xml:space="preserve"> </w:t>
      </w:r>
      <w:r w:rsidR="00EC4FC9">
        <w:t xml:space="preserve">development. </w:t>
      </w:r>
      <w:r w:rsidR="00AB62CA">
        <w:t>G</w:t>
      </w:r>
      <w:r w:rsidR="00EC4FC9">
        <w:t xml:space="preserve">eometric order contrasts with the relative disorder of naturally occurring </w:t>
      </w:r>
      <w:r w:rsidR="0086280D">
        <w:t>features</w:t>
      </w:r>
      <w:r w:rsidR="00EC4FC9">
        <w:t xml:space="preserve">,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w:t>
      </w:r>
      <w:r w:rsidR="00844380">
        <w:t>This</w:t>
      </w:r>
      <w:r w:rsidR="00DA653B">
        <w:t xml:space="preserve"> </w:t>
      </w:r>
      <w:proofErr w:type="gramStart"/>
      <w:r w:rsidR="00DA653B">
        <w:t>structure, or</w:t>
      </w:r>
      <w:proofErr w:type="gramEnd"/>
      <w:r w:rsidR="00DA653B">
        <w:t xml:space="preserve"> lack </w:t>
      </w:r>
      <w:del w:id="1" w:author="Jones, Sky" w:date="2021-02-23T19:01:00Z">
        <w:r w:rsidR="00DA653B" w:rsidDel="00054AD0">
          <w:delText>of structure</w:delText>
        </w:r>
      </w:del>
      <w:ins w:id="2" w:author="Jones, Sky" w:date="2021-02-23T19:01:00Z">
        <w:r w:rsidR="00054AD0">
          <w:t>thereof</w:t>
        </w:r>
      </w:ins>
      <w:r w:rsidR="00DA653B">
        <w:t xml:space="preserve">, is often immediately apparent to human </w:t>
      </w:r>
      <w:r w:rsidR="00EB65DB">
        <w:t>investigators</w:t>
      </w:r>
      <w:del w:id="3" w:author="Jones, Sky" w:date="2021-02-23T19:01:00Z">
        <w:r w:rsidR="00DA653B" w:rsidDel="00713F62">
          <w:delText>,</w:delText>
        </w:r>
      </w:del>
      <w:r w:rsidR="00DA653B">
        <w:t xml:space="preserve"> yet is surprisingly difficult to define mathematically </w:t>
      </w:r>
      <w:sdt>
        <w:sdtPr>
          <w:id w:val="1280845583"/>
          <w:citation/>
        </w:sdtPr>
        <w:sdtEndPr/>
        <w:sdtContent>
          <w:r w:rsidR="00DA653B">
            <w:fldChar w:fldCharType="begin"/>
          </w:r>
          <w:r w:rsidR="00DA653B">
            <w:instrText xml:space="preserve"> CITATION Mat14 \l 1033 </w:instrText>
          </w:r>
          <w:r w:rsidR="00DA653B">
            <w:fldChar w:fldCharType="separate"/>
          </w:r>
          <w:r w:rsidR="00257BB8" w:rsidRPr="00257BB8">
            <w:rPr>
              <w:noProof/>
            </w:rPr>
            <w:t>(Antuono, et al., 2014)</w:t>
          </w:r>
          <w:r w:rsidR="00DA653B">
            <w:fldChar w:fldCharType="end"/>
          </w:r>
        </w:sdtContent>
      </w:sdt>
      <w:r w:rsidR="00DA653B">
        <w:t xml:space="preserve">, and </w:t>
      </w:r>
      <w:r w:rsidR="00844380">
        <w:t>so</w:t>
      </w:r>
      <w:r w:rsidR="00DA653B">
        <w:t xml:space="preserve"> there is a relative dearth of methods t</w:t>
      </w:r>
      <w:r w:rsidR="00FF4A85">
        <w:t>hat can be used to analyze geometric patterns in geospatial contexts.</w:t>
      </w:r>
    </w:p>
    <w:p w14:paraId="088F09DC" w14:textId="40C66E9D"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imagery </w:t>
      </w:r>
      <w:sdt>
        <w:sdtPr>
          <w:rPr>
            <w:color w:val="000000" w:themeColor="text1"/>
          </w:rPr>
          <w:id w:val="-646282395"/>
          <w:citation/>
        </w:sdtPr>
        <w:sdtEnd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257BB8" w:rsidRPr="00257BB8">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End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257BB8" w:rsidRPr="00257BB8">
            <w:rPr>
              <w:noProof/>
              <w:color w:val="000000" w:themeColor="text1"/>
            </w:rPr>
            <w:t>(Momm, et al., 2009)</w:t>
          </w:r>
          <w:r w:rsidR="00647121">
            <w:rPr>
              <w:color w:val="000000" w:themeColor="text1"/>
            </w:rPr>
            <w:fldChar w:fldCharType="end"/>
          </w:r>
        </w:sdtContent>
      </w:sdt>
      <w:r w:rsidR="00647121">
        <w:rPr>
          <w:color w:val="000000" w:themeColor="text1"/>
        </w:rPr>
        <w:t xml:space="preserve">. </w:t>
      </w:r>
      <w:proofErr w:type="spellStart"/>
      <w:r>
        <w:rPr>
          <w:color w:val="000000" w:themeColor="text1"/>
        </w:rPr>
        <w:t>Haralick</w:t>
      </w:r>
      <w:proofErr w:type="spellEnd"/>
      <w:r>
        <w:rPr>
          <w:color w:val="000000" w:themeColor="text1"/>
        </w:rPr>
        <w:t xml:space="preserve"> textures were among the first proposed metrics that quantified the spatial relationships between adjacent pixels </w:t>
      </w:r>
      <w:sdt>
        <w:sdtPr>
          <w:rPr>
            <w:color w:val="000000" w:themeColor="text1"/>
          </w:rPr>
          <w:id w:val="-133486531"/>
          <w:citation/>
        </w:sdtPr>
        <w:sdtEnd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257BB8" w:rsidRPr="00257BB8">
            <w:rPr>
              <w:noProof/>
              <w:color w:val="000000" w:themeColor="text1"/>
            </w:rPr>
            <w:t>(Haralick, et al.,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End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257BB8" w:rsidRPr="00257BB8">
            <w:rPr>
              <w:noProof/>
              <w:color w:val="000000" w:themeColor="text1"/>
            </w:rPr>
            <w:t>(Momm, et al.,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End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257BB8" w:rsidRPr="00257BB8">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End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257BB8" w:rsidRPr="00257BB8">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End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257BB8" w:rsidRPr="00257BB8">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End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257BB8" w:rsidRPr="00257BB8">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66D28FAB" w:rsidR="00D15B67" w:rsidRDefault="0013028F" w:rsidP="009D66C6">
      <w:pPr>
        <w:spacing w:after="240"/>
        <w:rPr>
          <w:color w:val="000000" w:themeColor="text1"/>
        </w:rPr>
      </w:pPr>
      <w:r>
        <w:rPr>
          <w:color w:val="000000" w:themeColor="text1"/>
        </w:rPr>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w:t>
      </w:r>
      <w:r w:rsidR="00D15B67">
        <w:rPr>
          <w:color w:val="000000" w:themeColor="text1"/>
        </w:rPr>
        <w:lastRenderedPageBreak/>
        <w:t xml:space="preserve">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w:t>
      </w:r>
      <w:r w:rsidR="00782C03">
        <w:rPr>
          <w:color w:val="000000" w:themeColor="text1"/>
        </w:rPr>
        <w:t xml:space="preserve">In disciplines like spatial statistics, spatial point patterns are quantified using a variety of methods. Intensity methods, such as quadrant count and kernel estimation </w:t>
      </w:r>
      <w:r w:rsidR="00C71019">
        <w:rPr>
          <w:color w:val="000000" w:themeColor="text1"/>
        </w:rPr>
        <w:t xml:space="preserve">provide a global idea of sampling intensity but </w:t>
      </w:r>
      <w:del w:id="4" w:author="Jones, Sky" w:date="2021-02-23T18:38:00Z">
        <w:r w:rsidR="00823EFB" w:rsidDel="00B1194A">
          <w:rPr>
            <w:color w:val="000000" w:themeColor="text1"/>
          </w:rPr>
          <w:delText xml:space="preserve">they </w:delText>
        </w:r>
      </w:del>
      <w:r w:rsidR="00823EFB">
        <w:rPr>
          <w:color w:val="000000" w:themeColor="text1"/>
        </w:rPr>
        <w:t>are sensitive to spatial scale</w:t>
      </w:r>
      <w:ins w:id="5" w:author="Jones, Sky" w:date="2021-02-23T18:39:00Z">
        <w:r w:rsidR="00B1194A">
          <w:rPr>
            <w:color w:val="000000" w:themeColor="text1"/>
          </w:rPr>
          <w:t xml:space="preserve">: they </w:t>
        </w:r>
      </w:ins>
      <w:del w:id="6" w:author="Jones, Sky" w:date="2021-02-23T18:39:00Z">
        <w:r w:rsidR="00823EFB" w:rsidDel="00B1194A">
          <w:rPr>
            <w:color w:val="000000" w:themeColor="text1"/>
          </w:rPr>
          <w:delText xml:space="preserve"> and </w:delText>
        </w:r>
      </w:del>
      <w:r w:rsidR="00823EFB">
        <w:rPr>
          <w:color w:val="000000" w:themeColor="text1"/>
        </w:rPr>
        <w:t xml:space="preserve">therefore </w:t>
      </w:r>
      <w:r w:rsidR="00C71019">
        <w:rPr>
          <w:color w:val="000000" w:themeColor="text1"/>
        </w:rPr>
        <w:t xml:space="preserve">disregard </w:t>
      </w:r>
      <w:r w:rsidR="00823EFB">
        <w:rPr>
          <w:color w:val="000000" w:themeColor="text1"/>
        </w:rPr>
        <w:t>point spatial pattern a</w:t>
      </w:r>
      <w:ins w:id="7" w:author="Jones, Sky" w:date="2021-02-23T18:39:00Z">
        <w:r w:rsidR="00B1194A">
          <w:rPr>
            <w:color w:val="000000" w:themeColor="text1"/>
          </w:rPr>
          <w:t>t</w:t>
        </w:r>
      </w:ins>
      <w:del w:id="8" w:author="Jones, Sky" w:date="2021-02-23T18:39:00Z">
        <w:r w:rsidR="00823EFB" w:rsidDel="00B1194A">
          <w:rPr>
            <w:color w:val="000000" w:themeColor="text1"/>
          </w:rPr>
          <w:delText>s</w:delText>
        </w:r>
      </w:del>
      <w:r w:rsidR="00823EFB">
        <w:rPr>
          <w:color w:val="000000" w:themeColor="text1"/>
        </w:rPr>
        <w:t xml:space="preserve"> scales smaller than the spatial scale selected </w:t>
      </w:r>
      <w:r w:rsidR="00782C03">
        <w:rPr>
          <w:color w:val="000000" w:themeColor="text1"/>
        </w:rPr>
        <w:t xml:space="preserve">(Bailey and </w:t>
      </w:r>
      <w:proofErr w:type="spellStart"/>
      <w:r w:rsidR="00782C03">
        <w:rPr>
          <w:color w:val="000000" w:themeColor="text1"/>
        </w:rPr>
        <w:t>Gatrell</w:t>
      </w:r>
      <w:proofErr w:type="spellEnd"/>
      <w:r w:rsidR="00782C03">
        <w:rPr>
          <w:color w:val="000000" w:themeColor="text1"/>
        </w:rPr>
        <w:t>, 1995</w:t>
      </w:r>
      <w:r w:rsidR="00823EFB">
        <w:rPr>
          <w:color w:val="000000" w:themeColor="text1"/>
        </w:rPr>
        <w:t xml:space="preserve"> and Lloyd, 2010</w:t>
      </w:r>
      <w:r w:rsidR="00782C03">
        <w:rPr>
          <w:color w:val="000000" w:themeColor="text1"/>
        </w:rPr>
        <w:t>)</w:t>
      </w:r>
      <w:r w:rsidR="00823EFB">
        <w:rPr>
          <w:color w:val="000000" w:themeColor="text1"/>
        </w:rPr>
        <w:t xml:space="preserve">. </w:t>
      </w:r>
      <w:r w:rsidR="00E80999">
        <w:rPr>
          <w:color w:val="000000" w:themeColor="text1"/>
        </w:rPr>
        <w:t>Alternatively, methods based on nearest-neighbor distances, such as even</w:t>
      </w:r>
      <w:ins w:id="9" w:author="Jones, Sky" w:date="2021-02-23T19:03:00Z">
        <w:r w:rsidR="00F57F57">
          <w:rPr>
            <w:color w:val="000000" w:themeColor="text1"/>
          </w:rPr>
          <w:t>t</w:t>
        </w:r>
      </w:ins>
      <w:r w:rsidR="00E80999">
        <w:rPr>
          <w:color w:val="000000" w:themeColor="text1"/>
        </w:rPr>
        <w:t xml:space="preserve">-event, point-event and reduced second moment measure (K function), can be used to compare observed </w:t>
      </w:r>
      <w:del w:id="10" w:author="Jones, Sky" w:date="2021-02-23T19:03:00Z">
        <w:r w:rsidR="00E80999" w:rsidDel="00BD34A4">
          <w:rPr>
            <w:color w:val="000000" w:themeColor="text1"/>
          </w:rPr>
          <w:delText xml:space="preserve">with </w:delText>
        </w:r>
      </w:del>
      <w:ins w:id="11" w:author="Jones, Sky" w:date="2021-02-23T19:03:00Z">
        <w:r w:rsidR="00BD34A4">
          <w:rPr>
            <w:color w:val="000000" w:themeColor="text1"/>
          </w:rPr>
          <w:t>and</w:t>
        </w:r>
        <w:r w:rsidR="00BD34A4">
          <w:rPr>
            <w:color w:val="000000" w:themeColor="text1"/>
          </w:rPr>
          <w:t xml:space="preserve"> </w:t>
        </w:r>
      </w:ins>
      <w:r w:rsidR="00E80999">
        <w:rPr>
          <w:color w:val="000000" w:themeColor="text1"/>
        </w:rPr>
        <w:t>random point pattern</w:t>
      </w:r>
      <w:ins w:id="12" w:author="Jones, Sky" w:date="2021-02-23T19:03:00Z">
        <w:r w:rsidR="00BD34A4">
          <w:rPr>
            <w:color w:val="000000" w:themeColor="text1"/>
          </w:rPr>
          <w:t>s</w:t>
        </w:r>
        <w:r w:rsidR="00104771">
          <w:rPr>
            <w:color w:val="000000" w:themeColor="text1"/>
          </w:rPr>
          <w:t>.</w:t>
        </w:r>
      </w:ins>
      <w:del w:id="13" w:author="Jones, Sky" w:date="2021-02-23T19:03:00Z">
        <w:r w:rsidR="00E80999" w:rsidDel="00104771">
          <w:rPr>
            <w:color w:val="000000" w:themeColor="text1"/>
          </w:rPr>
          <w:delText>,</w:delText>
        </w:r>
      </w:del>
      <w:r w:rsidR="00E80999">
        <w:rPr>
          <w:color w:val="000000" w:themeColor="text1"/>
        </w:rPr>
        <w:t xml:space="preserve"> </w:t>
      </w:r>
      <w:del w:id="14" w:author="Jones, Sky" w:date="2021-02-23T19:04:00Z">
        <w:r w:rsidR="00E80999" w:rsidDel="00104771">
          <w:rPr>
            <w:color w:val="000000" w:themeColor="text1"/>
          </w:rPr>
          <w:delText xml:space="preserve">but </w:delText>
        </w:r>
      </w:del>
      <w:ins w:id="15" w:author="Jones, Sky" w:date="2021-02-23T19:04:00Z">
        <w:r w:rsidR="00104771">
          <w:rPr>
            <w:color w:val="000000" w:themeColor="text1"/>
          </w:rPr>
          <w:t>However,</w:t>
        </w:r>
        <w:r w:rsidR="00104771">
          <w:rPr>
            <w:color w:val="000000" w:themeColor="text1"/>
          </w:rPr>
          <w:t xml:space="preserve"> </w:t>
        </w:r>
      </w:ins>
      <w:r w:rsidR="00E80999">
        <w:rPr>
          <w:color w:val="000000" w:themeColor="text1"/>
        </w:rPr>
        <w:t xml:space="preserve">they still provide only a global </w:t>
      </w:r>
      <w:r w:rsidR="0084272A">
        <w:rPr>
          <w:color w:val="000000" w:themeColor="text1"/>
        </w:rPr>
        <w:t xml:space="preserve">measure of the point pattern in comparison with </w:t>
      </w:r>
      <w:r w:rsidR="00021562" w:rsidRPr="00021562">
        <w:rPr>
          <w:color w:val="000000" w:themeColor="text1"/>
        </w:rPr>
        <w:t xml:space="preserve">complete spatial randomness </w:t>
      </w:r>
      <w:r w:rsidR="0084272A">
        <w:rPr>
          <w:color w:val="000000" w:themeColor="text1"/>
        </w:rPr>
        <w:t xml:space="preserve">(Bailey and </w:t>
      </w:r>
      <w:proofErr w:type="spellStart"/>
      <w:r w:rsidR="0084272A">
        <w:rPr>
          <w:color w:val="000000" w:themeColor="text1"/>
        </w:rPr>
        <w:t>Gatrell</w:t>
      </w:r>
      <w:proofErr w:type="spellEnd"/>
      <w:r w:rsidR="0084272A">
        <w:rPr>
          <w:color w:val="000000" w:themeColor="text1"/>
        </w:rPr>
        <w:t xml:space="preserve">, 1995). </w:t>
      </w:r>
      <w:r w:rsidR="00F55222" w:rsidRPr="00F55222">
        <w:rPr>
          <w:color w:val="000000" w:themeColor="text1"/>
        </w:rPr>
        <w:t xml:space="preserve">Information theory methods have been developed to quantify complexity in a wide range of disciplines, including spatial sciences. Batty et al. (2014) proposed a measure of entropy for spatial information by extending the work of Shannon (1948). In this work, a global entropy value is calculated based on probability values in which spatial arrangement is not considered (Altieri et al., 2020). Similarly, </w:t>
      </w:r>
      <w:proofErr w:type="spellStart"/>
      <w:r w:rsidR="00F55222" w:rsidRPr="00F55222">
        <w:rPr>
          <w:color w:val="000000" w:themeColor="text1"/>
        </w:rPr>
        <w:t>Schilcher</w:t>
      </w:r>
      <w:proofErr w:type="spellEnd"/>
      <w:r w:rsidR="00F55222" w:rsidRPr="00F55222">
        <w:rPr>
          <w:color w:val="000000" w:themeColor="text1"/>
        </w:rPr>
        <w:t xml:space="preserve"> et al., (2017) evaluated the effects of rotation and translation to different inhomogeneity measures applied to point patter</w:t>
      </w:r>
      <w:r w:rsidR="00181B94">
        <w:rPr>
          <w:color w:val="000000" w:themeColor="text1"/>
        </w:rPr>
        <w:t>n</w:t>
      </w:r>
      <w:r w:rsidR="00F55222" w:rsidRPr="00F55222">
        <w:rPr>
          <w:color w:val="000000" w:themeColor="text1"/>
        </w:rPr>
        <w:t xml:space="preserve"> processes. For each point pattern process, an overall inhomogeneity value was calculated by using a grid-based analysis to estimate the local deviation of the number of points within each grid cell to the expected number of points. Proposed spatial entropy and inhomogeneity measures often refer to a single global value quantifying how much the entire point pattern process deviates from equilibrium.</w:t>
      </w:r>
      <w:r w:rsidR="00F55222">
        <w:rPr>
          <w:color w:val="000000" w:themeColor="text1"/>
        </w:rPr>
        <w:t xml:space="preserve"> </w:t>
      </w:r>
      <w:r w:rsidR="00D15B6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End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257BB8" w:rsidRPr="00257BB8">
            <w:rPr>
              <w:noProof/>
              <w:color w:val="000000" w:themeColor="text1"/>
            </w:rPr>
            <w:t>(Pauly, et al., 2008)</w:t>
          </w:r>
          <w:r w:rsidR="00D15B67">
            <w:rPr>
              <w:color w:val="000000" w:themeColor="text1"/>
            </w:rPr>
            <w:fldChar w:fldCharType="end"/>
          </w:r>
        </w:sdtContent>
      </w:sdt>
      <w:r w:rsidR="00D15B67">
        <w:rPr>
          <w:color w:val="000000" w:themeColor="text1"/>
        </w:rPr>
        <w:t>. Additionally, these algorithms do not make an attempt to quantify the level of regularity of individual points in the point cloud even though the regularity of the point cloud</w:t>
      </w:r>
      <w:ins w:id="16" w:author="Jones, Sky" w:date="2021-02-23T19:05:00Z">
        <w:r w:rsidR="00F52DBB">
          <w:rPr>
            <w:color w:val="000000" w:themeColor="text1"/>
          </w:rPr>
          <w:t xml:space="preserve"> as a whole</w:t>
        </w:r>
      </w:ins>
      <w:r w:rsidR="00D15B67">
        <w:rPr>
          <w:color w:val="000000" w:themeColor="text1"/>
        </w:rPr>
        <w:t xml:space="preserve"> is </w:t>
      </w:r>
      <w:del w:id="17" w:author="Jones, Sky" w:date="2021-02-23T19:05:00Z">
        <w:r w:rsidR="00D15B67" w:rsidDel="00F52DBB">
          <w:rPr>
            <w:color w:val="000000" w:themeColor="text1"/>
          </w:rPr>
          <w:delText xml:space="preserve">detected </w:delText>
        </w:r>
      </w:del>
      <w:ins w:id="18" w:author="Jones, Sky" w:date="2021-02-23T19:05:00Z">
        <w:r w:rsidR="00F52DBB">
          <w:rPr>
            <w:color w:val="000000" w:themeColor="text1"/>
          </w:rPr>
          <w:t>described</w:t>
        </w:r>
        <w:r w:rsidR="00F52DBB">
          <w:rPr>
            <w:color w:val="000000" w:themeColor="text1"/>
          </w:rPr>
          <w:t xml:space="preserve"> </w:t>
        </w:r>
      </w:ins>
      <w:r w:rsidR="00D15B67">
        <w:rPr>
          <w:color w:val="000000" w:themeColor="text1"/>
        </w:rPr>
        <w:t xml:space="preserve">quantitatively. </w:t>
      </w:r>
      <w:proofErr w:type="spellStart"/>
      <w:r w:rsidR="00D15B67" w:rsidRPr="00C937F0">
        <w:rPr>
          <w:color w:val="000000" w:themeColor="text1"/>
        </w:rPr>
        <w:t>Antuono</w:t>
      </w:r>
      <w:proofErr w:type="spellEnd"/>
      <w:r w:rsidR="00D15B67" w:rsidRPr="00C937F0">
        <w:rPr>
          <w:color w:val="000000" w:themeColor="text1"/>
        </w:rPr>
        <w:t xml:space="preserve"> </w:t>
      </w:r>
      <w:r w:rsidR="006D3C48" w:rsidRPr="00C937F0">
        <w:rPr>
          <w:color w:val="000000" w:themeColor="text1"/>
        </w:rPr>
        <w:t>and others</w:t>
      </w:r>
      <w:r w:rsidR="00D15B67">
        <w:rPr>
          <w:i/>
          <w:iCs/>
          <w:color w:val="000000" w:themeColor="text1"/>
        </w:rPr>
        <w:t xml:space="preserve"> </w:t>
      </w:r>
      <w:r w:rsidR="00D15B67">
        <w:rPr>
          <w:color w:val="000000" w:themeColor="text1"/>
        </w:rPr>
        <w:t>suggest</w:t>
      </w:r>
      <w:r w:rsidR="006D3C48">
        <w:rPr>
          <w:color w:val="000000" w:themeColor="text1"/>
        </w:rPr>
        <w:t>ed</w:t>
      </w:r>
      <w:r w:rsidR="00D15B67">
        <w:rPr>
          <w:color w:val="000000" w:themeColor="text1"/>
        </w:rPr>
        <w:t xml:space="preserve">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End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257BB8" w:rsidRPr="00257BB8">
            <w:rPr>
              <w:noProof/>
              <w:color w:val="000000" w:themeColor="text1"/>
            </w:rPr>
            <w:t>(Antuono, et al., 2014)</w:t>
          </w:r>
          <w:r w:rsidR="00D15B67">
            <w:rPr>
              <w:color w:val="000000" w:themeColor="text1"/>
            </w:rPr>
            <w:fldChar w:fldCharType="end"/>
          </w:r>
        </w:sdtContent>
      </w:sdt>
      <w:r w:rsidR="00D15B67">
        <w:rPr>
          <w:color w:val="000000" w:themeColor="text1"/>
        </w:rPr>
        <w:t xml:space="preserve">. </w:t>
      </w:r>
      <w:r w:rsidR="00D15B67">
        <w:t>Because of this</w:t>
      </w:r>
      <w:r w:rsidR="00F55222">
        <w:t xml:space="preserve">, </w:t>
      </w:r>
      <w:r w:rsidR="00D15B67">
        <w:rPr>
          <w:color w:val="000000" w:themeColor="text1"/>
        </w:rPr>
        <w:t xml:space="preserve">there is a </w:t>
      </w:r>
      <w:r w:rsidR="009E7A23">
        <w:rPr>
          <w:color w:val="000000" w:themeColor="text1"/>
        </w:rPr>
        <w:t xml:space="preserve">deficit </w:t>
      </w:r>
      <w:r w:rsidR="00D15B67">
        <w:rPr>
          <w:color w:val="000000" w:themeColor="text1"/>
        </w:rPr>
        <w:t xml:space="preserve">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r w:rsidR="00F55222">
        <w:rPr>
          <w:color w:val="000000" w:themeColor="text1"/>
        </w:rPr>
        <w:t xml:space="preserve"> and assign deviations from equilibrium to individual points</w:t>
      </w:r>
      <w:r w:rsidR="00E66824">
        <w:rPr>
          <w:color w:val="000000" w:themeColor="text1"/>
        </w:rPr>
        <w:t>.</w:t>
      </w:r>
    </w:p>
    <w:p w14:paraId="46202256" w14:textId="70127FB6"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w:t>
      </w:r>
      <w:proofErr w:type="spellStart"/>
      <w:r w:rsidR="0015432A">
        <w:t>IoD</w:t>
      </w:r>
      <w:proofErr w:type="spellEnd"/>
      <w:r w:rsidR="0015432A">
        <w:t>)</w:t>
      </w:r>
      <w:r w:rsidR="00DC3E72">
        <w:t>,</w:t>
      </w:r>
      <w:r w:rsidR="00090347">
        <w:t xml:space="preserve"> </w:t>
      </w:r>
      <w:r w:rsidR="00E30856">
        <w:t xml:space="preserve">quantitatively </w:t>
      </w:r>
      <w:r w:rsidR="00D15B67" w:rsidRPr="00241908">
        <w:t xml:space="preserve">describes the </w:t>
      </w:r>
      <w:r w:rsidR="00D0596F">
        <w:t xml:space="preserve">relative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w:t>
      </w:r>
      <w:proofErr w:type="spellStart"/>
      <w:r w:rsidR="008D3579">
        <w:t>IoD</w:t>
      </w:r>
      <w:proofErr w:type="spellEnd"/>
      <w:r w:rsidR="008D3579">
        <w:t xml:space="preserve"> score to each point allows the identification of areas of relatively high or low point pattern disorder</w:t>
      </w:r>
      <w:r w:rsidR="009E7A23">
        <w:t xml:space="preserve">. </w:t>
      </w:r>
      <w:r w:rsidR="00A30A32">
        <w:t>Limited</w:t>
      </w:r>
      <w:r w:rsidR="009E7A23">
        <w:t xml:space="preserve"> quantitative measure of geometric disorder in point sets has been described for use in geospatial contexts, and thus the </w:t>
      </w:r>
      <w:proofErr w:type="spellStart"/>
      <w:r w:rsidR="009E7A23">
        <w:t>IoD</w:t>
      </w:r>
      <w:proofErr w:type="spellEnd"/>
      <w:r w:rsidR="009E7A23">
        <w:t xml:space="preserve"> provides a way to enrich the analysis of such point sets by creating a </w:t>
      </w:r>
      <w:del w:id="19" w:author="Jones, Sky" w:date="2021-02-23T18:40:00Z">
        <w:r w:rsidR="009E7A23" w:rsidDel="00B1194A">
          <w:delText xml:space="preserve">novel </w:delText>
        </w:r>
      </w:del>
      <w:ins w:id="20" w:author="Jones, Sky" w:date="2021-02-23T18:40:00Z">
        <w:r w:rsidR="00B1194A">
          <w:t>new</w:t>
        </w:r>
        <w:r w:rsidR="00B1194A">
          <w:t xml:space="preserve"> </w:t>
        </w:r>
      </w:ins>
      <w:del w:id="21" w:author="Jones, Sky" w:date="2021-02-23T18:40:00Z">
        <w:r w:rsidR="006E76F7" w:rsidDel="00B1194A">
          <w:delText xml:space="preserve">predictor </w:delText>
        </w:r>
      </w:del>
      <w:ins w:id="22" w:author="Jones, Sky" w:date="2021-02-23T18:40:00Z">
        <w:r w:rsidR="00B1194A">
          <w:t>attribute</w:t>
        </w:r>
        <w:r w:rsidR="00B1194A">
          <w:t xml:space="preserve"> </w:t>
        </w:r>
      </w:ins>
      <w:r w:rsidR="006E76F7">
        <w:t xml:space="preserve">for </w:t>
      </w:r>
      <w:r w:rsidR="006E76F7" w:rsidRPr="008065E0">
        <w:t xml:space="preserve">each individual point which </w:t>
      </w:r>
      <w:ins w:id="23" w:author="Jones, Sky" w:date="2021-02-23T18:41:00Z">
        <w:r w:rsidR="00B1194A">
          <w:t xml:space="preserve">can be used as a predictor </w:t>
        </w:r>
      </w:ins>
      <w:del w:id="24" w:author="Jones, Sky" w:date="2021-02-23T18:41:00Z">
        <w:r w:rsidR="006E76F7" w:rsidRPr="008065E0" w:rsidDel="00B1194A">
          <w:delText xml:space="preserve">is spatial </w:delText>
        </w:r>
      </w:del>
      <w:r w:rsidR="006E76F7" w:rsidRPr="008065E0">
        <w:t>variable</w:t>
      </w:r>
      <w:r w:rsidR="008D3579">
        <w:t xml:space="preserve">. </w:t>
      </w:r>
      <w:r w:rsidR="00E30856">
        <w:t xml:space="preserve">The main objectives of this study are three-fold: (1) describe the </w:t>
      </w:r>
      <w:proofErr w:type="spellStart"/>
      <w:r w:rsidR="00E30856">
        <w:t>IoD</w:t>
      </w:r>
      <w:proofErr w:type="spellEnd"/>
      <w:r w:rsidR="00E30856">
        <w:t xml:space="preserve"> assumptions, parameters, and </w:t>
      </w:r>
      <w:r w:rsidR="006A478E">
        <w:t>calculation</w:t>
      </w:r>
      <w:r w:rsidR="00E30856">
        <w:t xml:space="preserve">, (2) </w:t>
      </w:r>
      <w:r w:rsidR="006A478E">
        <w:t xml:space="preserve">discuss the </w:t>
      </w:r>
      <w:r w:rsidR="006A478E">
        <w:lastRenderedPageBreak/>
        <w:t xml:space="preserve">interpretation of </w:t>
      </w:r>
      <w:proofErr w:type="spellStart"/>
      <w:r w:rsidR="006A478E">
        <w:t>IoD</w:t>
      </w:r>
      <w:proofErr w:type="spellEnd"/>
      <w:r w:rsidR="006A478E">
        <w:t xml:space="preserve"> scores</w:t>
      </w:r>
      <w:r w:rsidR="008D3579">
        <w:t xml:space="preserve">, and (3) </w:t>
      </w:r>
      <w:r w:rsidR="009170B4">
        <w:t>assess</w:t>
      </w:r>
      <w:r w:rsidR="008D3579">
        <w:t xml:space="preserve"> the </w:t>
      </w:r>
      <w:proofErr w:type="spellStart"/>
      <w:r w:rsidR="008D3579">
        <w:t>IoD’s</w:t>
      </w:r>
      <w:proofErr w:type="spellEnd"/>
      <w:r w:rsidR="008D3579">
        <w:t xml:space="preserve">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2B9282B3" w:rsidR="00646FCC" w:rsidRDefault="00C71F37" w:rsidP="00DC3E72">
      <w:pPr>
        <w:pStyle w:val="Heading2"/>
      </w:pPr>
      <w:r>
        <w:rPr>
          <w:rStyle w:val="LineNumber"/>
          <w:sz w:val="26"/>
        </w:rPr>
        <w:t xml:space="preserve">Algorithm </w:t>
      </w:r>
      <w:r w:rsidR="004E2C49" w:rsidRPr="00914136">
        <w:t>De</w:t>
      </w:r>
      <w:r w:rsidR="00646FCC" w:rsidRPr="00914136">
        <w:t>scription</w:t>
      </w:r>
    </w:p>
    <w:p w14:paraId="2EACCED1" w14:textId="4B84AC35" w:rsidR="00685337" w:rsidRDefault="00685337" w:rsidP="00685337">
      <w:r>
        <w:t xml:space="preserve">The </w:t>
      </w:r>
      <w:proofErr w:type="spellStart"/>
      <w:r>
        <w:t>IoD</w:t>
      </w:r>
      <w:proofErr w:type="spellEnd"/>
      <w:r>
        <w:t xml:space="preserve"> detects structure in the spatial organization of point sets by comparing “neighborhoods” of points to one another. A neighborhood is defined as the set of all points</w:t>
      </w:r>
      <w:r w:rsidR="006E2B23">
        <w:t>, or “neighbors</w:t>
      </w:r>
      <w:r w:rsidR="009E77C7">
        <w:t>”, within</w:t>
      </w:r>
      <w:r>
        <w:t xml:space="preserve"> a given distance of a parent point. </w:t>
      </w:r>
      <w:del w:id="25" w:author="Jones, Sky" w:date="2021-02-23T19:06:00Z">
        <w:r w:rsidDel="00FA4696">
          <w:delText xml:space="preserve">By </w:delText>
        </w:r>
      </w:del>
      <w:ins w:id="26" w:author="Jones, Sky" w:date="2021-02-23T19:06:00Z">
        <w:r w:rsidR="00FA4696">
          <w:t>After</w:t>
        </w:r>
        <w:r w:rsidR="00FA4696">
          <w:t xml:space="preserve"> </w:t>
        </w:r>
      </w:ins>
      <w:r>
        <w:t>superimposin</w:t>
      </w:r>
      <w:r w:rsidR="006E2B23">
        <w:t>g one neighborhood over another, correspondence is assigned between each point in one neighborhood to a point in the other. A bulk measure of the representative deviation between point-pairs is used to calculate the “</w:t>
      </w:r>
      <w:proofErr w:type="spellStart"/>
      <w:r w:rsidR="006E2B23">
        <w:t>IoD</w:t>
      </w:r>
      <w:proofErr w:type="spellEnd"/>
      <w:r w:rsidR="006E2B23">
        <w:t xml:space="preserve"> </w:t>
      </w:r>
      <w:proofErr w:type="spellStart"/>
      <w:r w:rsidR="006E2B23">
        <w:t>subscore</w:t>
      </w:r>
      <w:proofErr w:type="spellEnd"/>
      <w:r w:rsidR="006E2B23">
        <w:t xml:space="preserve">” of the neighborhood comparison, where a low average deviation results in a low </w:t>
      </w:r>
      <w:proofErr w:type="spellStart"/>
      <w:r w:rsidR="006E2B23">
        <w:t>IoD</w:t>
      </w:r>
      <w:proofErr w:type="spellEnd"/>
      <w:r w:rsidR="006E2B23">
        <w:t xml:space="preserve"> </w:t>
      </w:r>
      <w:proofErr w:type="spellStart"/>
      <w:r w:rsidR="006E2B23">
        <w:t>subscore</w:t>
      </w:r>
      <w:proofErr w:type="spellEnd"/>
      <w:r w:rsidR="006E2B23">
        <w:t xml:space="preserve"> and indicates that the two neighborhoods are geometrically similar. To calculate the </w:t>
      </w:r>
      <w:proofErr w:type="spellStart"/>
      <w:r w:rsidR="006E2B23">
        <w:t>IoD</w:t>
      </w:r>
      <w:proofErr w:type="spellEnd"/>
      <w:r w:rsidR="006E2B23">
        <w:t xml:space="preserve"> for a given parent point, the </w:t>
      </w:r>
      <w:proofErr w:type="spellStart"/>
      <w:r w:rsidR="006E2B23">
        <w:t>IoD</w:t>
      </w:r>
      <w:proofErr w:type="spellEnd"/>
      <w:r w:rsidR="006E2B23">
        <w:t xml:space="preserve"> </w:t>
      </w:r>
      <w:proofErr w:type="spellStart"/>
      <w:r w:rsidR="006E2B23">
        <w:t>subscore</w:t>
      </w:r>
      <w:proofErr w:type="spellEnd"/>
      <w:r w:rsidR="006E2B23">
        <w:t xml:space="preserve"> calculation is performed between a parent point and every neighbor’s neighborhood; the </w:t>
      </w:r>
      <w:proofErr w:type="spellStart"/>
      <w:r w:rsidR="006E2B23">
        <w:t>IoD</w:t>
      </w:r>
      <w:proofErr w:type="spellEnd"/>
      <w:r w:rsidR="006E2B23">
        <w:t xml:space="preserve"> for the parent point is simply the mean of these </w:t>
      </w:r>
      <w:proofErr w:type="spellStart"/>
      <w:r w:rsidR="006E2B23">
        <w:t>IoD</w:t>
      </w:r>
      <w:proofErr w:type="spellEnd"/>
      <w:r w:rsidR="006E2B23">
        <w:t xml:space="preserve"> </w:t>
      </w:r>
      <w:proofErr w:type="spellStart"/>
      <w:r w:rsidR="006E2B23">
        <w:t>subscores</w:t>
      </w:r>
      <w:proofErr w:type="spellEnd"/>
      <w:r w:rsidR="006E2B23">
        <w:t xml:space="preserve">. A low </w:t>
      </w:r>
      <w:proofErr w:type="spellStart"/>
      <w:r w:rsidR="006E2B23">
        <w:t>IoD</w:t>
      </w:r>
      <w:proofErr w:type="spellEnd"/>
      <w:r w:rsidR="006E2B23">
        <w:t xml:space="preserve"> then indicates that the spatial patterning in a given area</w:t>
      </w:r>
      <w:r w:rsidR="009E77C7">
        <w:t xml:space="preserve"> </w:t>
      </w:r>
      <w:r w:rsidR="006E2B23">
        <w:t xml:space="preserve">is relatively homogenous, while a high </w:t>
      </w:r>
      <w:proofErr w:type="spellStart"/>
      <w:r w:rsidR="006E2B23">
        <w:t>IoD</w:t>
      </w:r>
      <w:proofErr w:type="spellEnd"/>
      <w:r w:rsidR="006E2B23">
        <w:t xml:space="preserve"> indicates </w:t>
      </w:r>
      <w:r w:rsidR="009E77C7">
        <w:t>a relative lack of spatial structure.</w:t>
      </w:r>
      <w:r w:rsidR="000C3A22">
        <w:t xml:space="preserve"> Pseudocode describing the calculation of the </w:t>
      </w:r>
      <w:proofErr w:type="spellStart"/>
      <w:r w:rsidR="000C3A22">
        <w:t>IoD</w:t>
      </w:r>
      <w:proofErr w:type="spellEnd"/>
      <w:r w:rsidR="000C3A22">
        <w:t xml:space="preserve"> is given in </w:t>
      </w:r>
      <w:r w:rsidR="000C3A22">
        <w:fldChar w:fldCharType="begin"/>
      </w:r>
      <w:r w:rsidR="000C3A22">
        <w:instrText xml:space="preserve"> REF _Ref38031106 \h </w:instrText>
      </w:r>
      <w:r w:rsidR="000C3A22">
        <w:fldChar w:fldCharType="separate"/>
      </w:r>
      <w:r w:rsidR="000C3A22" w:rsidRPr="00241908">
        <w:rPr>
          <w:i/>
          <w:iCs/>
        </w:rPr>
        <w:t xml:space="preserve">Figure </w:t>
      </w:r>
      <w:r w:rsidR="000C3A22">
        <w:rPr>
          <w:i/>
          <w:iCs/>
          <w:noProof/>
        </w:rPr>
        <w:t>1</w:t>
      </w:r>
      <w:r w:rsidR="000C3A22">
        <w:fldChar w:fldCharType="end"/>
      </w:r>
      <w:r w:rsidR="000C3A22">
        <w:t>.</w:t>
      </w:r>
    </w:p>
    <w:p w14:paraId="7245C660" w14:textId="77777777" w:rsidR="00685337" w:rsidRPr="00685337" w:rsidRDefault="00685337" w:rsidP="008065E0"/>
    <w:p w14:paraId="4E8A0DD6" w14:textId="50649F25" w:rsidR="00AB56D5" w:rsidRDefault="00B7335A" w:rsidP="0039294B">
      <w:pPr>
        <w:spacing w:after="120"/>
      </w:pPr>
      <w:r>
        <w:t xml:space="preserve">A visual depiction of the calculation of the </w:t>
      </w:r>
      <w:proofErr w:type="spellStart"/>
      <w:r w:rsidR="0053741D" w:rsidRPr="00863468">
        <w:t>IoD</w:t>
      </w:r>
      <w:proofErr w:type="spellEnd"/>
      <w:r w:rsidR="0053741D" w:rsidRPr="00863468">
        <w:t xml:space="preserve"> sub</w:t>
      </w:r>
      <w:r w:rsidR="00C71F37" w:rsidRPr="00863468">
        <w:t>-</w:t>
      </w:r>
      <w:r w:rsidR="0053741D" w:rsidRPr="00863468">
        <w:t>score between two</w:t>
      </w:r>
      <w:r w:rsidR="009050D8" w:rsidRPr="00863468">
        <w:t xml:space="preserve"> </w:t>
      </w:r>
      <w:r w:rsidR="0053741D" w:rsidRPr="00863468">
        <w:t xml:space="preserve">points </w:t>
      </w:r>
      <w:r w:rsidR="00EE0EA0" w:rsidRPr="00863468">
        <w:t>p</w:t>
      </w:r>
      <w:r w:rsidR="0053741D" w:rsidRPr="00863468">
        <w:rPr>
          <w:vertAlign w:val="subscript"/>
        </w:rPr>
        <w:t xml:space="preserve">1 </w:t>
      </w:r>
      <w:r w:rsidR="0053741D" w:rsidRPr="00863468">
        <w:t xml:space="preserve">and </w:t>
      </w:r>
      <w:r w:rsidR="00EE0EA0" w:rsidRPr="00863468">
        <w:t>p</w:t>
      </w:r>
      <w:r w:rsidR="0053741D" w:rsidRPr="00863468">
        <w:rPr>
          <w:vertAlign w:val="subscript"/>
        </w:rPr>
        <w:t>2</w:t>
      </w:r>
      <w:r w:rsidR="00F94FC3">
        <w:t xml:space="preserve">, </w:t>
      </w:r>
      <w:r w:rsidR="00C71F37" w:rsidRPr="00863468">
        <w:t xml:space="preserve">which </w:t>
      </w:r>
      <w:r w:rsidR="0053741D" w:rsidRPr="00863468">
        <w:t xml:space="preserve">are part of </w:t>
      </w:r>
      <w:r w:rsidR="00C71F37" w:rsidRPr="00863468">
        <w:t xml:space="preserve">the </w:t>
      </w:r>
      <w:r w:rsidR="0053741D" w:rsidRPr="00863468">
        <w:t xml:space="preserve">set of points </w:t>
      </w:r>
      <w:proofErr w:type="gramStart"/>
      <w:r w:rsidR="007A2A2F" w:rsidRPr="00863468">
        <w:t>P</w:t>
      </w:r>
      <w:proofErr w:type="gramEnd"/>
      <w:r w:rsidR="00283B85">
        <w:t>,</w:t>
      </w:r>
      <w:r w:rsidR="008C27D8" w:rsidRPr="00863468">
        <w:t xml:space="preserve"> </w:t>
      </w:r>
      <w:r w:rsidR="0053741D" w:rsidRPr="00863468">
        <w:t xml:space="preserve">is </w:t>
      </w:r>
      <w:r>
        <w:t xml:space="preserve">given in </w:t>
      </w:r>
      <w:r w:rsidR="008D2C40" w:rsidRPr="00863468">
        <w:fldChar w:fldCharType="begin"/>
      </w:r>
      <w:r w:rsidR="008D2C40" w:rsidRPr="00863468">
        <w:instrText xml:space="preserve"> REF _Ref38031106 \h </w:instrText>
      </w:r>
      <w:r w:rsidR="00863468" w:rsidRPr="00863468">
        <w:instrText xml:space="preserve"> \* MERGEFORMAT </w:instrText>
      </w:r>
      <w:r w:rsidR="008D2C40" w:rsidRPr="00863468">
        <w:fldChar w:fldCharType="separate"/>
      </w:r>
      <w:r w:rsidR="00EF44BC" w:rsidRPr="00241908">
        <w:t xml:space="preserve">Figure </w:t>
      </w:r>
      <w:r w:rsidR="00EF44BC" w:rsidRPr="00EF44BC">
        <w:rPr>
          <w:noProof/>
        </w:rPr>
        <w:t>1</w:t>
      </w:r>
      <w:r w:rsidR="008D2C40" w:rsidRPr="00863468">
        <w:fldChar w:fldCharType="end"/>
      </w:r>
      <w:r w:rsidR="00C71F37" w:rsidRPr="00863468">
        <w:t>. A parent point p</w:t>
      </w:r>
      <w:r w:rsidR="00C71F37" w:rsidRPr="00863468">
        <w:rPr>
          <w:vertAlign w:val="subscript"/>
        </w:rPr>
        <w:t>1</w:t>
      </w:r>
      <w:r w:rsidR="00C71F37" w:rsidRPr="00863468">
        <w:t xml:space="preserve"> is defined (red point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A) and its neighbors N</w:t>
      </w:r>
      <w:r w:rsidR="00C71F37" w:rsidRPr="00863468">
        <w:rPr>
          <w:vertAlign w:val="subscript"/>
        </w:rPr>
        <w:t>1</w:t>
      </w:r>
      <w:r w:rsidR="00C71F37" w:rsidRPr="00863468">
        <w:t xml:space="preserve"> selected based on user-provided threshold distance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 xml:space="preserve">B). Similarly, a </w:t>
      </w:r>
      <w:r w:rsidR="00AB56D5">
        <w:t>neighbor point</w:t>
      </w:r>
      <w:r w:rsidR="00C71F37" w:rsidRPr="00863468">
        <w:t xml:space="preserve"> p</w:t>
      </w:r>
      <w:r w:rsidR="00C71F37" w:rsidRPr="00863468">
        <w:rPr>
          <w:vertAlign w:val="subscript"/>
        </w:rPr>
        <w:t>2</w:t>
      </w:r>
      <w:r w:rsidR="00C71F37" w:rsidRPr="00863468">
        <w:t xml:space="preserve"> is </w:t>
      </w:r>
      <w:r w:rsidR="00AB56D5">
        <w:t>selected</w:t>
      </w:r>
      <w:r w:rsidR="00AB56D5" w:rsidRPr="00863468">
        <w:t xml:space="preserve"> </w:t>
      </w:r>
      <w:r w:rsidR="00C71F37" w:rsidRPr="00863468">
        <w:t>and its neighbors N</w:t>
      </w:r>
      <w:r w:rsidR="00C71F37" w:rsidRPr="00863468">
        <w:rPr>
          <w:vertAlign w:val="subscript"/>
        </w:rPr>
        <w:t>2</w:t>
      </w:r>
      <w:r w:rsidR="00C71F37" w:rsidRPr="00863468">
        <w:t xml:space="preserve"> (blue points 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C)</w:t>
      </w:r>
      <w:r w:rsidR="00AB56D5">
        <w:t xml:space="preserve"> are selected using the same user-defined distance criterion</w:t>
      </w:r>
      <w:r w:rsidR="00C71F37" w:rsidRPr="00863468">
        <w:t xml:space="preserve">. </w:t>
      </w:r>
      <w:r w:rsidR="00AB56D5">
        <w:t>The two neighborhoods</w:t>
      </w:r>
      <w:r w:rsidR="00C71F37" w:rsidRPr="00863468">
        <w:t xml:space="preserve"> N</w:t>
      </w:r>
      <w:r w:rsidR="00C71F37" w:rsidRPr="00863468">
        <w:rPr>
          <w:vertAlign w:val="subscript"/>
        </w:rPr>
        <w:t>1</w:t>
      </w:r>
      <w:r w:rsidR="00C71F37" w:rsidRPr="00863468">
        <w:t xml:space="preserve"> and N</w:t>
      </w:r>
      <w:r w:rsidR="00C71F37" w:rsidRPr="00863468">
        <w:rPr>
          <w:vertAlign w:val="subscript"/>
        </w:rPr>
        <w:t>2</w:t>
      </w:r>
      <w:r w:rsidR="00C71F37" w:rsidRPr="00863468">
        <w:t xml:space="preserve"> are</w:t>
      </w:r>
      <w:r w:rsidR="00AB56D5">
        <w:t xml:space="preserve"> superimposed by</w:t>
      </w:r>
      <w:r w:rsidR="00C71F37" w:rsidRPr="00863468">
        <w:t xml:space="preserve"> transform</w:t>
      </w:r>
      <w:r w:rsidR="00AB56D5">
        <w:t>ing their absolute coordinates</w:t>
      </w:r>
      <w:r w:rsidR="00C71F37" w:rsidRPr="00863468">
        <w:t xml:space="preserve"> to a relative coordinate system in which </w:t>
      </w:r>
      <w:r w:rsidR="00AB56D5">
        <w:t>p</w:t>
      </w:r>
      <w:r w:rsidR="00AB56D5">
        <w:rPr>
          <w:vertAlign w:val="subscript"/>
        </w:rPr>
        <w:t>1</w:t>
      </w:r>
      <w:r w:rsidR="00AB56D5">
        <w:t xml:space="preserve"> and p</w:t>
      </w:r>
      <w:r w:rsidR="00AB56D5">
        <w:rPr>
          <w:vertAlign w:val="subscript"/>
        </w:rPr>
        <w:t>2</w:t>
      </w:r>
      <w:r w:rsidR="00AB56D5">
        <w:t xml:space="preserve"> </w:t>
      </w:r>
      <w:r w:rsidR="00C71F37" w:rsidRPr="00863468">
        <w:t>are located at the origin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D)</w:t>
      </w:r>
      <w:r w:rsidR="00AB56D5">
        <w:t xml:space="preserve"> by subtracting the absolute coordinate values of p</w:t>
      </w:r>
      <w:r w:rsidR="00AB56D5">
        <w:rPr>
          <w:vertAlign w:val="subscript"/>
        </w:rPr>
        <w:t>1</w:t>
      </w:r>
      <w:r w:rsidR="00AB56D5">
        <w:t xml:space="preserve"> and p</w:t>
      </w:r>
      <w:r w:rsidR="00AB56D5">
        <w:rPr>
          <w:vertAlign w:val="subscript"/>
        </w:rPr>
        <w:t>2</w:t>
      </w:r>
      <w:r w:rsidR="00AB56D5">
        <w:t xml:space="preserve"> from all points in their respective neighborhoods</w:t>
      </w:r>
      <w:r w:rsidR="00C71F37" w:rsidRPr="00863468">
        <w:t>.</w:t>
      </w:r>
      <w:r w:rsidR="00AB56D5">
        <w:t xml:space="preserve"> In other words, the relative coordinate system gives the positioning of any given point in terms of its offset from </w:t>
      </w:r>
      <w:del w:id="27" w:author="Jones, Sky" w:date="2021-02-23T19:07:00Z">
        <w:r w:rsidR="00AB56D5" w:rsidDel="00A1716A">
          <w:delText xml:space="preserve">the </w:delText>
        </w:r>
      </w:del>
      <w:ins w:id="28" w:author="Jones, Sky" w:date="2021-02-23T19:07:00Z">
        <w:r w:rsidR="00A1716A">
          <w:t>its</w:t>
        </w:r>
        <w:r w:rsidR="00A1716A">
          <w:t xml:space="preserve"> </w:t>
        </w:r>
      </w:ins>
      <w:r w:rsidR="00AB56D5">
        <w:t>neighborhood’s parent point.</w:t>
      </w:r>
    </w:p>
    <w:p w14:paraId="6C7564E6" w14:textId="568C60B2" w:rsidR="00F16CAD" w:rsidRDefault="00181B94" w:rsidP="0039294B">
      <w:pPr>
        <w:spacing w:after="120"/>
      </w:pPr>
      <w:r>
        <w:t>Following</w:t>
      </w:r>
      <w:r w:rsidR="00AB56D5">
        <w:t xml:space="preserve"> this, e</w:t>
      </w:r>
      <w:r w:rsidR="00C71F37" w:rsidRPr="00863468">
        <w:t>ach point in N</w:t>
      </w:r>
      <w:r w:rsidR="00C71F37" w:rsidRPr="00863468">
        <w:rPr>
          <w:vertAlign w:val="subscript"/>
        </w:rPr>
        <w:t xml:space="preserve">1 </w:t>
      </w:r>
      <w:r w:rsidR="00C71F37" w:rsidRPr="00863468">
        <w:t>is assigned to a unique point in N</w:t>
      </w:r>
      <w:r w:rsidR="00C71F37" w:rsidRPr="00863468">
        <w:rPr>
          <w:vertAlign w:val="subscript"/>
        </w:rPr>
        <w:t>2</w:t>
      </w:r>
      <w:r w:rsidR="00C71F37" w:rsidRPr="00863468">
        <w:t xml:space="preserve"> such that </w:t>
      </w:r>
      <w:r w:rsidR="009342EB">
        <w:t>an arbitrary</w:t>
      </w:r>
      <w:r w:rsidR="00AB56D5" w:rsidRPr="00863468">
        <w:t xml:space="preserve"> </w:t>
      </w:r>
      <w:r w:rsidR="00C71F37" w:rsidRPr="00863468">
        <w:t>cost function for point assignment is minimized (</w:t>
      </w:r>
      <w:r w:rsidR="00C71F37" w:rsidRPr="00863468">
        <w:fldChar w:fldCharType="begin"/>
      </w:r>
      <w:r w:rsidR="00C71F37" w:rsidRPr="00863468">
        <w:instrText xml:space="preserve"> REF _Ref38030104 \h </w:instrText>
      </w:r>
      <w:r w:rsidR="00863468" w:rsidRPr="00863468">
        <w:instrText xml:space="preserve"> \* MERGEFORMAT </w:instrText>
      </w:r>
      <w:r w:rsidR="00C71F37" w:rsidRPr="00863468">
        <w:fldChar w:fldCharType="separate"/>
      </w:r>
      <w:r w:rsidR="00EF44BC" w:rsidRPr="00E559DF">
        <w:t xml:space="preserve">Figure </w:t>
      </w:r>
      <w:r w:rsidR="00EF44BC" w:rsidRPr="00EF44BC">
        <w:rPr>
          <w:noProof/>
        </w:rPr>
        <w:t>2</w:t>
      </w:r>
      <w:r w:rsidR="00C71F37" w:rsidRPr="00863468">
        <w:fldChar w:fldCharType="end"/>
      </w:r>
      <w:r w:rsidR="00C71F37" w:rsidRPr="00863468">
        <w:t>E).</w:t>
      </w:r>
      <w:r w:rsidR="009342EB">
        <w:t xml:space="preserve"> The quality of this point-pair assignment is quantified by again calculating a cost function for each assignment and taking the mean of these values; this cost function can be (and often is) the same cost function used to make the assignments. </w:t>
      </w:r>
      <w:r w:rsidR="00C71F37" w:rsidRPr="00863468">
        <w:t xml:space="preserve">The mean value of </w:t>
      </w:r>
      <w:r w:rsidR="009342EB">
        <w:t>assignment quality quantifications</w:t>
      </w:r>
      <w:r w:rsidR="00C71F37" w:rsidRPr="00863468">
        <w:t xml:space="preserve"> is the </w:t>
      </w:r>
      <w:proofErr w:type="spellStart"/>
      <w:r w:rsidR="00C71F37" w:rsidRPr="00863468">
        <w:t>IoD</w:t>
      </w:r>
      <w:proofErr w:type="spellEnd"/>
      <w:r w:rsidR="00C71F37" w:rsidRPr="00863468">
        <w:t xml:space="preserve"> sub-score. </w:t>
      </w:r>
      <w:r w:rsidR="005F48E0" w:rsidRPr="00863468">
        <w:t xml:space="preserve">The process </w:t>
      </w:r>
      <w:r w:rsidR="009342EB">
        <w:t>repeats,</w:t>
      </w:r>
      <w:r w:rsidR="005F48E0" w:rsidRPr="00863468">
        <w:t xml:space="preserve"> recording the sub-score and repeating the operation by selecting a new child point</w:t>
      </w:r>
      <w:r w:rsidR="00F16CAD">
        <w:t xml:space="preserve"> until the sub-score has been calculated for every neighbor</w:t>
      </w:r>
      <w:r w:rsidR="005F48E0" w:rsidRPr="00863468">
        <w:t xml:space="preserve"> (</w:t>
      </w:r>
      <w:r w:rsidR="005F48E0" w:rsidRPr="00863468">
        <w:fldChar w:fldCharType="begin"/>
      </w:r>
      <w:r w:rsidR="005F48E0" w:rsidRPr="00863468">
        <w:instrText xml:space="preserve"> REF _Ref38030104 \h </w:instrText>
      </w:r>
      <w:r w:rsidR="00863468" w:rsidRPr="00863468">
        <w:instrText xml:space="preserve"> \* MERGEFORMAT </w:instrText>
      </w:r>
      <w:r w:rsidR="005F48E0" w:rsidRPr="00863468">
        <w:fldChar w:fldCharType="separate"/>
      </w:r>
      <w:r w:rsidR="00EF44BC" w:rsidRPr="00E559DF">
        <w:t xml:space="preserve">Figure </w:t>
      </w:r>
      <w:r w:rsidR="00EF44BC" w:rsidRPr="00EF44BC">
        <w:rPr>
          <w:noProof/>
        </w:rPr>
        <w:t>2</w:t>
      </w:r>
      <w:r w:rsidR="005F48E0" w:rsidRPr="00863468">
        <w:fldChar w:fldCharType="end"/>
      </w:r>
      <w:r w:rsidR="005F48E0" w:rsidRPr="00863468">
        <w:t xml:space="preserve">F). </w:t>
      </w:r>
      <w:r w:rsidR="00667A24" w:rsidRPr="00667A24">
        <w:t xml:space="preserve">The </w:t>
      </w:r>
      <w:proofErr w:type="spellStart"/>
      <w:r w:rsidR="00667A24" w:rsidRPr="00667A24">
        <w:t>IoD</w:t>
      </w:r>
      <w:proofErr w:type="spellEnd"/>
      <w:r w:rsidR="00667A24" w:rsidRPr="00667A24">
        <w:t xml:space="preserve"> sub-score is an intermediate parameter used in the calculation of the </w:t>
      </w:r>
      <w:proofErr w:type="spellStart"/>
      <w:r w:rsidR="00667A24" w:rsidRPr="00667A24">
        <w:t>IoD</w:t>
      </w:r>
      <w:proofErr w:type="spellEnd"/>
      <w:r w:rsidR="00667A24" w:rsidRPr="00667A24">
        <w:t xml:space="preserve"> for a given point. Once the </w:t>
      </w:r>
      <w:proofErr w:type="spellStart"/>
      <w:r w:rsidR="00667A24" w:rsidRPr="00667A24">
        <w:t>IoD</w:t>
      </w:r>
      <w:proofErr w:type="spellEnd"/>
      <w:r w:rsidR="00667A24" w:rsidRPr="00667A24">
        <w:t xml:space="preserve"> sub-score is calculated for every child point within the parent point’s neighborhood, the final </w:t>
      </w:r>
      <w:proofErr w:type="spellStart"/>
      <w:r w:rsidR="00667A24" w:rsidRPr="00667A24">
        <w:t>IoD</w:t>
      </w:r>
      <w:proofErr w:type="spellEnd"/>
      <w:r w:rsidR="00667A24" w:rsidRPr="00667A24">
        <w:t xml:space="preserve"> of the parent point is calculated as the mean of these </w:t>
      </w:r>
      <w:proofErr w:type="spellStart"/>
      <w:r w:rsidR="00667A24" w:rsidRPr="00667A24">
        <w:t>IoD</w:t>
      </w:r>
      <w:proofErr w:type="spellEnd"/>
      <w:r w:rsidR="00667A24" w:rsidRPr="00667A24">
        <w:t xml:space="preserve"> sub-scores.</w:t>
      </w:r>
    </w:p>
    <w:p w14:paraId="5470124D" w14:textId="66974E71" w:rsidR="001A7B4A" w:rsidRDefault="005A33D8" w:rsidP="0039294B">
      <w:pPr>
        <w:spacing w:after="120"/>
      </w:pPr>
      <w:r>
        <w:lastRenderedPageBreak/>
        <w:t>A low</w:t>
      </w:r>
      <w:r w:rsidR="005F1872">
        <w:t xml:space="preserve"> </w:t>
      </w:r>
      <w:proofErr w:type="spellStart"/>
      <w:r w:rsidR="005F1872">
        <w:t>IoD</w:t>
      </w:r>
      <w:proofErr w:type="spellEnd"/>
      <w:r w:rsidR="005F1872">
        <w:t xml:space="preserve"> sub</w:t>
      </w:r>
      <w:r w:rsidR="001341FE">
        <w:t>-</w:t>
      </w:r>
      <w:r w:rsidR="005F1872">
        <w:t xml:space="preserve">score </w:t>
      </w:r>
      <w:r>
        <w:t>implies</w:t>
      </w:r>
      <w:r w:rsidR="005F1872">
        <w:t xml:space="preserve"> geometric </w:t>
      </w:r>
      <w:r>
        <w:t xml:space="preserve">similarity between the </w:t>
      </w:r>
      <w:r w:rsidR="001341FE">
        <w:t xml:space="preserve">neighborhoods of </w:t>
      </w:r>
      <w:r>
        <w:t xml:space="preserve">two </w:t>
      </w:r>
      <w:r w:rsidR="001341FE">
        <w:t xml:space="preserve">particular </w:t>
      </w:r>
      <w:r>
        <w:t>points</w:t>
      </w:r>
      <w:r w:rsidR="00B30956">
        <w:t xml:space="preserve">. </w:t>
      </w:r>
      <w:proofErr w:type="gramStart"/>
      <w:r w:rsidR="00FA61B0">
        <w:t>Therefore</w:t>
      </w:r>
      <w:proofErr w:type="gramEnd"/>
      <w:r w:rsidR="00FA61B0">
        <w:t xml:space="preserve"> </w:t>
      </w:r>
      <w:r w:rsidR="00550562">
        <w:t xml:space="preserve">a low </w:t>
      </w:r>
      <w:proofErr w:type="spellStart"/>
      <w:r w:rsidR="00550562">
        <w:t>IoD</w:t>
      </w:r>
      <w:proofErr w:type="spellEnd"/>
      <w:r w:rsidR="00FA61B0">
        <w:t xml:space="preserve">, being the mean of the </w:t>
      </w:r>
      <w:proofErr w:type="spellStart"/>
      <w:r w:rsidR="00FA61B0">
        <w:t>IoD</w:t>
      </w:r>
      <w:proofErr w:type="spellEnd"/>
      <w:r w:rsidR="00FA61B0">
        <w:t xml:space="preserve"> </w:t>
      </w:r>
      <w:proofErr w:type="spellStart"/>
      <w:r w:rsidR="00FA61B0">
        <w:t>subscores</w:t>
      </w:r>
      <w:proofErr w:type="spellEnd"/>
      <w:r w:rsidR="00FA61B0">
        <w:t xml:space="preserve"> in a parent point’s neighborhood,</w:t>
      </w:r>
      <w:r w:rsidR="00550562">
        <w:t xml:space="preserve"> implies that </w:t>
      </w:r>
      <w:r w:rsidR="00FA61B0">
        <w:t>the</w:t>
      </w:r>
      <w:r w:rsidR="00550562">
        <w:t xml:space="preserve"> parent point’s neighborhood shows a general geometric similarity to </w:t>
      </w:r>
      <w:ins w:id="29" w:author="Jones, Sky" w:date="2021-02-23T18:41:00Z">
        <w:r w:rsidR="003F7C0E">
          <w:t>the</w:t>
        </w:r>
      </w:ins>
      <w:del w:id="30" w:author="Jones, Sky" w:date="2021-02-23T18:41:00Z">
        <w:r w:rsidR="00550562" w:rsidDel="003F7C0E">
          <w:delText>its</w:delText>
        </w:r>
      </w:del>
      <w:r w:rsidR="00550562">
        <w:t xml:space="preserve"> </w:t>
      </w:r>
      <w:del w:id="31" w:author="Jones, Sky" w:date="2021-02-23T18:41:00Z">
        <w:r w:rsidR="00550562" w:rsidDel="003F7C0E">
          <w:delText xml:space="preserve">neighbors </w:delText>
        </w:r>
      </w:del>
      <w:r w:rsidR="00550562">
        <w:t>neighborhoods</w:t>
      </w:r>
      <w:ins w:id="32" w:author="Jones, Sky" w:date="2021-02-23T18:42:00Z">
        <w:r w:rsidR="003F7C0E">
          <w:t xml:space="preserve"> of its neighbors</w:t>
        </w:r>
      </w:ins>
      <w:r w:rsidR="00550562">
        <w:t xml:space="preserve">, and thus geometric structure, </w:t>
      </w:r>
      <w:proofErr w:type="spellStart"/>
      <w:r w:rsidR="00550562">
        <w:t>orderedness</w:t>
      </w:r>
      <w:proofErr w:type="spellEnd"/>
      <w:r w:rsidR="00550562">
        <w:t xml:space="preserve"> or homogeneity </w:t>
      </w:r>
      <w:r w:rsidR="00FA61B0">
        <w:t xml:space="preserve">exists </w:t>
      </w:r>
      <w:r w:rsidR="00550562">
        <w:t>within the vicinity of the parent neighborhood.</w:t>
      </w:r>
    </w:p>
    <w:p w14:paraId="564A30C4" w14:textId="57C31B21" w:rsidR="009342EB" w:rsidRDefault="009342EB" w:rsidP="0039294B">
      <w:pPr>
        <w:spacing w:after="120"/>
      </w:pPr>
      <w:r w:rsidRPr="00863468">
        <w:t>Optionally, prior to point pair assignment, it is possible to apply a second coordinate transformation to N</w:t>
      </w:r>
      <w:r w:rsidRPr="00863468">
        <w:rPr>
          <w:vertAlign w:val="subscript"/>
        </w:rPr>
        <w:t>2</w:t>
      </w:r>
      <w:r w:rsidRPr="00863468">
        <w:t xml:space="preserve"> </w:t>
      </w:r>
      <w:r w:rsidR="000214E1">
        <w:t>that</w:t>
      </w:r>
      <w:r w:rsidRPr="00863468">
        <w:t xml:space="preserve"> further minimize</w:t>
      </w:r>
      <w:r w:rsidR="000214E1">
        <w:t>s</w:t>
      </w:r>
      <w:r w:rsidRPr="00863468">
        <w:t xml:space="preserve"> the cost of point assignment</w:t>
      </w:r>
      <w:ins w:id="33" w:author="Jones, Sky" w:date="2021-02-23T19:07:00Z">
        <w:r w:rsidR="00D32011">
          <w:t>. T</w:t>
        </w:r>
      </w:ins>
      <w:del w:id="34" w:author="Jones, Sky" w:date="2021-02-23T19:07:00Z">
        <w:r w:rsidR="000214E1" w:rsidDel="00D32011">
          <w:delText>; t</w:delText>
        </w:r>
      </w:del>
      <w:r w:rsidR="000214E1">
        <w:t>his is further elaborated on in the discussion on point set realignment</w:t>
      </w:r>
      <w:r w:rsidR="000C3A22">
        <w:t xml:space="preserve"> in Section </w:t>
      </w:r>
      <w:r w:rsidR="000C3A22">
        <w:fldChar w:fldCharType="begin"/>
      </w:r>
      <w:r w:rsidR="000C3A22">
        <w:instrText xml:space="preserve"> REF _Ref59529330 \r \h </w:instrText>
      </w:r>
      <w:r w:rsidR="000C3A22">
        <w:fldChar w:fldCharType="separate"/>
      </w:r>
      <w:r w:rsidR="000C3A22">
        <w:t>2.1.2</w:t>
      </w:r>
      <w:r w:rsidR="000C3A22">
        <w:fldChar w:fldCharType="end"/>
      </w:r>
      <w:r w:rsidR="000214E1">
        <w:t>.</w:t>
      </w:r>
    </w:p>
    <w:p w14:paraId="63537C9D" w14:textId="06B4938F" w:rsidR="00D046E7" w:rsidRPr="00241908" w:rsidRDefault="00D046E7" w:rsidP="006644EE">
      <w:pPr>
        <w:pStyle w:val="Heading3"/>
        <w:spacing w:after="120"/>
      </w:pPr>
      <w:bookmarkStart w:id="35" w:name="_Ref31567409"/>
      <w:r w:rsidRPr="00241908">
        <w:t xml:space="preserve">Point </w:t>
      </w:r>
      <w:r w:rsidR="001341FE">
        <w:t xml:space="preserve">Pair </w:t>
      </w:r>
      <w:r w:rsidRPr="00241908">
        <w:t>Assignment</w:t>
      </w:r>
      <w:bookmarkEnd w:id="35"/>
    </w:p>
    <w:p w14:paraId="3D7EA1F3" w14:textId="12D62D87" w:rsidR="00886ED7" w:rsidRPr="00241908" w:rsidRDefault="00BB14FB" w:rsidP="006644EE">
      <w:pPr>
        <w:spacing w:after="120"/>
      </w:pPr>
      <w:r>
        <w:t xml:space="preserve">Calculation of the </w:t>
      </w:r>
      <w:proofErr w:type="spellStart"/>
      <w:r>
        <w:t>IoD</w:t>
      </w:r>
      <w:proofErr w:type="spellEnd"/>
      <w:r>
        <w:t xml:space="preserve">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w:t>
      </w:r>
      <w:r w:rsidR="00886ED7" w:rsidRPr="00241908">
        <w:t>.</w:t>
      </w:r>
      <w:r>
        <w:t xml:space="preserve"> Additionally, </w:t>
      </w:r>
      <w:r w:rsidR="001341FE">
        <w:t>a goodness-of-fit metric is calculated for</w:t>
      </w:r>
      <w:r>
        <w:t xml:space="preserve"> every point-pair assignment that describes how good </w:t>
      </w:r>
      <w:del w:id="36" w:author="Jones, Sky" w:date="2021-02-23T19:08:00Z">
        <w:r w:rsidDel="0016551D">
          <w:delText xml:space="preserve">the </w:delText>
        </w:r>
      </w:del>
      <w:ins w:id="37" w:author="Jones, Sky" w:date="2021-02-23T19:08:00Z">
        <w:r w:rsidR="0016551D">
          <w:t>that particular</w:t>
        </w:r>
        <w:r w:rsidR="0016551D">
          <w:t xml:space="preserve"> </w:t>
        </w:r>
      </w:ins>
      <w:r>
        <w:t>assignment is</w:t>
      </w:r>
      <w:r w:rsidR="001341FE">
        <w:t xml:space="preserve">. The objective is to find </w:t>
      </w:r>
      <w:r>
        <w:t xml:space="preserve">an optimal set of point-pair assignments such </w:t>
      </w:r>
      <w:r w:rsidR="00273185">
        <w:t xml:space="preserve">that </w:t>
      </w:r>
      <w:r w:rsidR="00642B3A">
        <w:t>the</w:t>
      </w:r>
      <w:r>
        <w:t xml:space="preserve"> average cost of assignment is minimized. The cost function for point-pair assignment is arbitrary</w:t>
      </w:r>
      <w:r w:rsidR="0022151E">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w:t>
      </w:r>
      <w:r w:rsidR="00FD3C71">
        <w:t xml:space="preserve"> </w:t>
      </w:r>
      <w:r w:rsidR="00886ED7" w:rsidRPr="00241908">
        <w:t xml:space="preserve">distance between </w:t>
      </w:r>
      <w:r w:rsidR="00360074">
        <w:t>the two members of a point pair</w:t>
      </w:r>
      <w:r w:rsidR="0022151E">
        <w:t xml:space="preserve">, </w:t>
      </w:r>
      <w:r w:rsidR="00164A68">
        <w:t>two points that are close together are a more obvious match than those that are far apart</w:t>
      </w:r>
      <w:r w:rsidR="0022151E">
        <w:t>. O</w:t>
      </w:r>
      <w:r w:rsidR="00886ED7" w:rsidRPr="00241908">
        <w:t>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44BC" w:rsidRPr="00241908">
        <w:t xml:space="preserve">Figure </w:t>
      </w:r>
      <w:r w:rsidR="00EF44BC" w:rsidRPr="00EF44BC">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D2D2D">
        <w:t xml:space="preserve"> Sigmoidal functions are particularly useful since their parameterization allows users to define the </w:t>
      </w:r>
      <w:r w:rsidR="00753DDA">
        <w:t>distance at which the cost function should begin to increase (K</w:t>
      </w:r>
      <w:r w:rsidR="00753DDA" w:rsidRPr="008065E0">
        <w:rPr>
          <w:vertAlign w:val="subscript"/>
        </w:rPr>
        <w:t>m</w:t>
      </w:r>
      <w:r w:rsidR="00753DDA">
        <w:t>) and the rapidity with which it should increase (</w:t>
      </w:r>
      <w:r w:rsidR="00685337">
        <w:t xml:space="preserve">the so-called </w:t>
      </w:r>
      <w:r w:rsidR="00753DDA">
        <w:t>cooperativity</w:t>
      </w:r>
      <w:r w:rsidR="00685337">
        <w:t xml:space="preserve"> of the function</w:t>
      </w:r>
      <w:r w:rsidR="00753DDA">
        <w:t>) in addition to imposing well-defined bounds on the range of the function (</w:t>
      </w:r>
      <w:r w:rsidR="00753DDA">
        <w:fldChar w:fldCharType="begin"/>
      </w:r>
      <w:r w:rsidR="00753DDA">
        <w:instrText xml:space="preserve"> REF _Ref30350025 \h </w:instrText>
      </w:r>
      <w:r w:rsidR="00753DDA">
        <w:fldChar w:fldCharType="separate"/>
      </w:r>
      <w:r w:rsidR="00753DDA" w:rsidRPr="00241908">
        <w:rPr>
          <w:i/>
          <w:iCs/>
        </w:rPr>
        <w:t xml:space="preserve">Figure </w:t>
      </w:r>
      <w:r w:rsidR="00753DDA">
        <w:rPr>
          <w:i/>
          <w:iCs/>
          <w:noProof/>
        </w:rPr>
        <w:t>3</w:t>
      </w:r>
      <w:r w:rsidR="00753DDA">
        <w:fldChar w:fldCharType="end"/>
      </w:r>
      <w:r w:rsidR="00753DDA">
        <w:t>).</w:t>
      </w:r>
    </w:p>
    <w:p w14:paraId="7C8CCE7D" w14:textId="6712A56A" w:rsidR="001F2999" w:rsidRPr="00241908" w:rsidRDefault="000A680F" w:rsidP="006644EE">
      <w:pPr>
        <w:spacing w:after="120"/>
      </w:pPr>
      <w:r w:rsidRPr="00241908">
        <w:t xml:space="preserve">The </w:t>
      </w:r>
      <w:r w:rsidR="001E2850">
        <w:t xml:space="preserve">assignment of correspondence, or </w:t>
      </w:r>
      <w:r w:rsidR="001341FE">
        <w:t xml:space="preserve">assignment </w:t>
      </w:r>
      <w:r w:rsidRPr="00241908">
        <w:t>problem</w:t>
      </w:r>
      <w:r w:rsidR="001E2850">
        <w:t>,</w:t>
      </w:r>
      <w:r w:rsidRPr="00241908">
        <w:t xml:space="preserve"> is formulated</w:t>
      </w:r>
      <w:r w:rsidR="00525015" w:rsidRPr="00241908">
        <w:t xml:space="preserve"> </w:t>
      </w:r>
      <w:r w:rsidR="00283B85">
        <w:t xml:space="preserve">in </w:t>
      </w:r>
      <w:r w:rsidRPr="00241908">
        <w:t>such</w:t>
      </w:r>
      <w:r w:rsidR="006315A2">
        <w:t xml:space="preserve"> way</w:t>
      </w:r>
      <w:r w:rsidRPr="00241908">
        <w:t xml:space="preserve"> that there exists a complete bipartite graph</w:t>
      </w:r>
      <w:r w:rsidR="00BF77D0">
        <w:t xml:space="preserve"> composed of two sets </w:t>
      </w:r>
      <w:r w:rsidR="00C937F0">
        <w:t xml:space="preserve">of </w:t>
      </w:r>
      <w:r w:rsidR="00BF77D0">
        <w:t xml:space="preserve">parent and </w:t>
      </w:r>
      <w:r w:rsidR="00914136">
        <w:t xml:space="preserve">child </w:t>
      </w:r>
      <w:r w:rsidR="00BF77D0">
        <w:t>vertices</w:t>
      </w:r>
      <w:r w:rsidR="006315A2">
        <w:t xml:space="preserve"> (</w:t>
      </w:r>
      <w:r w:rsidR="00C937F0">
        <w:fldChar w:fldCharType="begin"/>
      </w:r>
      <w:r w:rsidR="00C937F0">
        <w:instrText xml:space="preserve"> REF _Ref38030104 \h </w:instrText>
      </w:r>
      <w:r w:rsidR="00C937F0">
        <w:fldChar w:fldCharType="separate"/>
      </w:r>
      <w:r w:rsidR="00EF44BC" w:rsidRPr="00E559DF">
        <w:t xml:space="preserve">Figure </w:t>
      </w:r>
      <w:r w:rsidR="00EF44BC">
        <w:rPr>
          <w:i/>
          <w:iCs/>
          <w:noProof/>
        </w:rPr>
        <w:t>2</w:t>
      </w:r>
      <w:r w:rsidR="00C937F0">
        <w:fldChar w:fldCharType="end"/>
      </w:r>
      <w:r w:rsidR="00C937F0">
        <w:t>E</w:t>
      </w:r>
      <w:r w:rsidR="006315A2">
        <w:t>)</w:t>
      </w:r>
      <w:r w:rsidR="00BF77D0">
        <w:t>.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DC3E72">
        <w:t>and</w:t>
      </w:r>
      <w:r w:rsidRPr="00241908">
        <w:t xml:space="preserve"> has an 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w:t>
      </w:r>
      <w:r w:rsidR="001E2850">
        <w:t>in</w:t>
      </w:r>
      <w:r w:rsidR="00525015" w:rsidRPr="00241908">
        <w:t>complete</w:t>
      </w:r>
      <w:r w:rsidR="00C937F0">
        <w:t>, b</w:t>
      </w:r>
      <w:r w:rsidR="00525015" w:rsidRPr="00241908">
        <w:t xml:space="preserve">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2BA40B07" w:rsidR="0051113D"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w:t>
      </w:r>
      <w:r w:rsidR="006315A2">
        <w:t xml:space="preserve">to improve computing </w:t>
      </w:r>
      <w:r w:rsidR="00CF4249" w:rsidRPr="00241908">
        <w:t>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proofErr w:type="spellStart"/>
      <w:r w:rsidR="00AD4F6A">
        <w:rPr>
          <w:i/>
          <w:iCs/>
        </w:rPr>
        <w:t>scipy</w:t>
      </w:r>
      <w:proofErr w:type="spellEnd"/>
      <w:sdt>
        <w:sdtPr>
          <w:id w:val="-502819173"/>
          <w:citation/>
        </w:sdtPr>
        <w:sdtEndPr/>
        <w:sdtContent>
          <w:r w:rsidR="00C937F0">
            <w:fldChar w:fldCharType="begin"/>
          </w:r>
          <w:r w:rsidR="00C937F0">
            <w:instrText xml:space="preserve"> CITATION Oli06 \l 1033 </w:instrText>
          </w:r>
          <w:r w:rsidR="00C937F0">
            <w:fldChar w:fldCharType="separate"/>
          </w:r>
          <w:r w:rsidR="00257BB8">
            <w:rPr>
              <w:noProof/>
            </w:rPr>
            <w:t xml:space="preserve"> </w:t>
          </w:r>
          <w:r w:rsidR="00257BB8" w:rsidRPr="00257BB8">
            <w:rPr>
              <w:noProof/>
            </w:rPr>
            <w:t>(Oliphant, 2006)</w:t>
          </w:r>
          <w:r w:rsidR="00C937F0">
            <w:fldChar w:fldCharType="end"/>
          </w:r>
        </w:sdtContent>
      </w:sdt>
      <w:r w:rsidR="00C937F0">
        <w:t>.</w:t>
      </w:r>
      <w:r w:rsidR="00914136">
        <w:t xml:space="preserve">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del w:id="38" w:author="Jones, Sky" w:date="2021-02-23T19:09:00Z">
        <w:r w:rsidR="006315A2" w:rsidDel="007F1863">
          <w:delText>,</w:delText>
        </w:r>
      </w:del>
      <w:r w:rsidR="006315A2">
        <w:t xml:space="preserve"> </w:t>
      </w:r>
      <w:sdt>
        <w:sdtPr>
          <w:id w:val="1935927057"/>
          <w:citation/>
        </w:sdtPr>
        <w:sdtEndPr/>
        <w:sdtContent>
          <w:r w:rsidR="00102128" w:rsidRPr="00241908">
            <w:fldChar w:fldCharType="begin"/>
          </w:r>
          <w:r w:rsidR="00102128" w:rsidRPr="00241908">
            <w:instrText xml:space="preserve"> CITATION HWK55 \l 1033 </w:instrText>
          </w:r>
          <w:r w:rsidR="00102128" w:rsidRPr="00241908">
            <w:fldChar w:fldCharType="separate"/>
          </w:r>
          <w:r w:rsidR="00257BB8" w:rsidRPr="00257BB8">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proofErr w:type="spellStart"/>
      <w:proofErr w:type="gramStart"/>
      <w:r w:rsidR="00E32CDC" w:rsidRPr="00AD4F6A">
        <w:rPr>
          <w:i/>
          <w:iCs/>
        </w:rPr>
        <w:t>P</w:t>
      </w:r>
      <w:r w:rsidR="00E32CDC" w:rsidRPr="00AD4F6A">
        <w:rPr>
          <w:i/>
          <w:iCs/>
          <w:vertAlign w:val="subscript"/>
        </w:rPr>
        <w:t>j</w:t>
      </w:r>
      <w:proofErr w:type="spellEnd"/>
      <w:r w:rsidR="000565F4">
        <w:t xml:space="preserve"> </w:t>
      </w:r>
      <w:r w:rsidR="0050356C">
        <w:rPr>
          <w:i/>
          <w:iCs/>
          <w:vertAlign w:val="subscript"/>
        </w:rPr>
        <w:t xml:space="preserve"> </w:t>
      </w:r>
      <w:r w:rsidR="0050356C">
        <w:t>is</w:t>
      </w:r>
      <w:proofErr w:type="gramEnd"/>
      <w:r w:rsidR="0050356C">
        <w:t xml:space="preserve">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lastRenderedPageBreak/>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594195">
        <w:t xml:space="preserve">The Hungarian algorithm takes advantage of the fact that subtracting a constant from a row or column does not change the set of optimal entries, and so by repeatedly subtracting values from rows and columns the assignment problem can be reduced to a </w:t>
      </w:r>
      <w:r w:rsidR="006315A2">
        <w:t>f</w:t>
      </w:r>
      <w:r w:rsidR="00594195">
        <w:t xml:space="preserve">orm where some of the </w:t>
      </w:r>
      <w:r w:rsidR="005316D4">
        <w:t xml:space="preserve">matrix </w:t>
      </w:r>
      <w:r w:rsidR="00594195">
        <w:t>entries are 0</w:t>
      </w:r>
      <w:r w:rsidR="00D77585" w:rsidRPr="00D77585">
        <w:t xml:space="preserve"> </w:t>
      </w:r>
      <w:sdt>
        <w:sdtPr>
          <w:id w:val="1531848449"/>
          <w:citation/>
        </w:sdtPr>
        <w:sdtEndPr/>
        <w:sdtContent>
          <w:r w:rsidR="00D77585" w:rsidRPr="00241908">
            <w:fldChar w:fldCharType="begin"/>
          </w:r>
          <w:r w:rsidR="00D77585" w:rsidRPr="00241908">
            <w:instrText xml:space="preserve"> CITATION HWK55 \l 1033 </w:instrText>
          </w:r>
          <w:r w:rsidR="00D77585" w:rsidRPr="00241908">
            <w:fldChar w:fldCharType="separate"/>
          </w:r>
          <w:r w:rsidR="00257BB8" w:rsidRPr="00257BB8">
            <w:rPr>
              <w:noProof/>
            </w:rPr>
            <w:t>(Kuhn, 1955)</w:t>
          </w:r>
          <w:r w:rsidR="00D77585" w:rsidRPr="00241908">
            <w:fldChar w:fldCharType="end"/>
          </w:r>
        </w:sdtContent>
      </w:sdt>
      <w:r w:rsidR="00594195">
        <w:t>.</w:t>
      </w:r>
    </w:p>
    <w:p w14:paraId="346F50E9" w14:textId="477BC47D" w:rsidR="006A575A" w:rsidRPr="00241908" w:rsidRDefault="00BC57D0" w:rsidP="00594195">
      <w:pPr>
        <w:spacing w:after="120"/>
      </w:pPr>
      <w:r>
        <w:t>It is important to note that the Hungarian method was selected and explained here to solve the assignment problem because it is well-accepted and a ubiquitous solution, however, other algorithms could ha</w:t>
      </w:r>
      <w:ins w:id="39" w:author="Jones, Sky" w:date="2021-02-23T18:54:00Z">
        <w:r w:rsidR="00DE1A73">
          <w:t>ve</w:t>
        </w:r>
      </w:ins>
      <w:del w:id="40" w:author="Jones, Sky" w:date="2021-02-23T18:54:00Z">
        <w:r w:rsidDel="00DE1A73">
          <w:delText>d</w:delText>
        </w:r>
      </w:del>
      <w:r>
        <w:t xml:space="preserve"> been used instead.</w:t>
      </w:r>
    </w:p>
    <w:p w14:paraId="7CFD46BC" w14:textId="4410583A" w:rsidR="00594107" w:rsidRPr="00241908" w:rsidRDefault="00947845" w:rsidP="0050356C">
      <w:pPr>
        <w:pStyle w:val="Heading3"/>
        <w:spacing w:after="120"/>
      </w:pPr>
      <w:bookmarkStart w:id="41" w:name="_Ref59529330"/>
      <w:r>
        <w:t xml:space="preserve">Point Set </w:t>
      </w:r>
      <w:r w:rsidR="00594107" w:rsidRPr="00241908">
        <w:t>Realignment</w:t>
      </w:r>
      <w:bookmarkEnd w:id="41"/>
    </w:p>
    <w:p w14:paraId="43789441" w14:textId="2C7B7A40" w:rsidR="00194A01" w:rsidRPr="00241908" w:rsidRDefault="00594107">
      <w:pPr>
        <w:spacing w:after="120"/>
      </w:pPr>
      <w:r w:rsidRPr="00241908">
        <w:t xml:space="preserve">In some </w:t>
      </w:r>
      <w:proofErr w:type="gramStart"/>
      <w:r w:rsidRPr="00241908">
        <w:t>cases</w:t>
      </w:r>
      <w:proofErr w:type="gramEnd"/>
      <w:r w:rsidRPr="00241908">
        <w:t xml:space="preserve"> it may be desirable to realign neighborhoods for better correspondence</w:t>
      </w:r>
      <w:r w:rsidR="00D004D8">
        <w:t xml:space="preserve"> (</w:t>
      </w:r>
      <w:r w:rsidR="006315A2">
        <w:t>point sets registration</w:t>
      </w:r>
      <w:r w:rsidR="00D004D8">
        <w:t>)</w:t>
      </w:r>
      <w:r w:rsidRPr="00241908">
        <w:t xml:space="preserve"> if it is suspected that spatial patterns in the data may become offset</w:t>
      </w:r>
      <w:r w:rsidR="006315A2">
        <w:t>,</w:t>
      </w:r>
      <w:r w:rsidRPr="00241908">
        <w:t xml:space="preserve"> rotate</w:t>
      </w:r>
      <w:r w:rsidR="006315A2">
        <w:t>d</w:t>
      </w:r>
      <w:r w:rsidRPr="00241908">
        <w:t>, scale</w:t>
      </w:r>
      <w:r w:rsidR="006315A2">
        <w:t>d,</w:t>
      </w:r>
      <w:r w:rsidRPr="00241908">
        <w:t xml:space="preserve"> or </w:t>
      </w:r>
      <w:r w:rsidR="006315A2" w:rsidRPr="00241908">
        <w:t>flip</w:t>
      </w:r>
      <w:r w:rsidR="006315A2">
        <w:t>ped</w:t>
      </w:r>
      <w:r w:rsidRPr="00241908">
        <w:t xml:space="preserve">. </w:t>
      </w:r>
      <w:r w:rsidR="006315A2">
        <w:t xml:space="preserve">Existing point registration methods require a cost function to evaluate candidate solutions. </w:t>
      </w:r>
      <w:r w:rsidR="00A81FA1">
        <w:t xml:space="preserve">In this study, </w:t>
      </w:r>
      <w:r w:rsidR="00A81FA1" w:rsidRPr="00A81FA1">
        <w:t xml:space="preserve">the same cost function </w:t>
      </w:r>
      <w:r w:rsidR="00A81FA1">
        <w:t>described for point pair assignment was used in the point set realignment.</w:t>
      </w:r>
    </w:p>
    <w:p w14:paraId="03282EBE" w14:textId="5BFAC38A" w:rsidR="00473AF3" w:rsidRDefault="00947845" w:rsidP="006644EE">
      <w:pPr>
        <w:spacing w:after="120"/>
      </w:pPr>
      <w:r>
        <w:t>Although multiple methods are available</w:t>
      </w:r>
      <w:r w:rsidR="00D004D8">
        <w:t>,</w:t>
      </w:r>
      <w:r>
        <w:t xml:space="preserve"> and </w:t>
      </w:r>
      <w:r w:rsidR="00F83281">
        <w:t xml:space="preserve">any of them </w:t>
      </w:r>
      <w:r>
        <w:t xml:space="preserve">could </w:t>
      </w:r>
      <w:r w:rsidR="00F83281">
        <w:t>ha</w:t>
      </w:r>
      <w:r w:rsidR="00285B2D">
        <w:t>ve</w:t>
      </w:r>
      <w:r w:rsidR="00F83281">
        <w:t xml:space="preserve"> been </w:t>
      </w:r>
      <w:r>
        <w:t xml:space="preserve">used, </w:t>
      </w:r>
      <w:r w:rsidR="00506F05" w:rsidRPr="00241908">
        <w:t>the Iterative Closest Point</w:t>
      </w:r>
      <w:r w:rsidR="00473AF3" w:rsidRPr="00241908">
        <w:t xml:space="preserve"> (ICP)</w:t>
      </w:r>
      <w:r w:rsidR="00506F05" w:rsidRPr="00241908">
        <w:t xml:space="preserve"> method</w:t>
      </w:r>
      <w:r w:rsidR="00831B3C" w:rsidRPr="00241908">
        <w:t xml:space="preserve"> </w:t>
      </w:r>
      <w:sdt>
        <w:sdtPr>
          <w:id w:val="870567029"/>
          <w:citation/>
        </w:sdtPr>
        <w:sdtEndPr/>
        <w:sdtContent>
          <w:r w:rsidR="009F12C5" w:rsidRPr="00241908">
            <w:fldChar w:fldCharType="begin"/>
          </w:r>
          <w:r w:rsidR="009F12C5" w:rsidRPr="00241908">
            <w:instrText xml:space="preserve"> CITATION Bes92 \l 1033 </w:instrText>
          </w:r>
          <w:r w:rsidR="009F12C5" w:rsidRPr="00241908">
            <w:fldChar w:fldCharType="separate"/>
          </w:r>
          <w:r w:rsidR="009F12C5" w:rsidRPr="00257BB8">
            <w:rPr>
              <w:noProof/>
            </w:rPr>
            <w:t>(Besl &amp; McKay, 1992)</w:t>
          </w:r>
          <w:r w:rsidR="009F12C5" w:rsidRPr="00241908">
            <w:fldChar w:fldCharType="end"/>
          </w:r>
        </w:sdtContent>
      </w:sdt>
      <w:r w:rsidR="009F12C5">
        <w:t xml:space="preserve"> </w:t>
      </w:r>
      <w:r w:rsidR="00D004D8">
        <w:t>was selected</w:t>
      </w:r>
      <w:r w:rsidR="009F12C5">
        <w:t xml:space="preserve"> due to its popularity in solving problems of this sort</w:t>
      </w:r>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831B3C" w:rsidRPr="00241908">
        <w:t>and then find</w:t>
      </w:r>
      <w:r w:rsidR="0045287E" w:rsidRPr="00241908">
        <w:t>s</w:t>
      </w:r>
      <w:r w:rsidR="00831B3C" w:rsidRPr="00241908">
        <w:t xml:space="preserve"> the least squares </w:t>
      </w:r>
      <w:r w:rsidR="001545DC">
        <w:t xml:space="preserve">of the </w:t>
      </w:r>
      <w:r w:rsidR="00831B3C" w:rsidRPr="00241908">
        <w:t>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6F4464DE" w14:textId="4F7233F1" w:rsidR="00194A01" w:rsidRPr="00241908" w:rsidRDefault="00194A01" w:rsidP="006644EE">
      <w:pPr>
        <w:pStyle w:val="Heading3"/>
        <w:spacing w:after="120"/>
      </w:pPr>
      <w:r w:rsidRPr="00241908">
        <w:t>Scoring Function</w:t>
      </w:r>
    </w:p>
    <w:p w14:paraId="3E119D89" w14:textId="1F48D1BA" w:rsidR="00285B2D" w:rsidRDefault="00194A01" w:rsidP="00285B2D">
      <w:pPr>
        <w:spacing w:after="120"/>
      </w:pPr>
      <w:r w:rsidRPr="00241908">
        <w:t xml:space="preserve">Once two neighborhoods have been assigned to one another, </w:t>
      </w:r>
      <w:r w:rsidR="001545DC">
        <w:t>a</w:t>
      </w:r>
      <w:r w:rsidR="001545DC" w:rsidRPr="00241908">
        <w:t xml:space="preserve"> </w:t>
      </w:r>
      <w:r w:rsidRPr="00241908">
        <w:t xml:space="preserve">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xml:space="preserve">. It is convenient to define a scoring function that has a lower bound of 0 (to describe no disorder) and an upper bound of 1 (to describe maximal disorder), though such a range is arbitrary. </w:t>
      </w:r>
      <w:r w:rsidR="00B01E29">
        <w:t>Furthermore, u</w:t>
      </w:r>
      <w:r w:rsidR="00320192">
        <w:t xml:space="preserve">sing the same function </w:t>
      </w:r>
      <w:r w:rsidR="009461AC">
        <w:t xml:space="preserve">for scoring as used </w:t>
      </w:r>
      <w:r w:rsidR="00320192">
        <w:t xml:space="preserve">in the point pair assignment </w:t>
      </w:r>
      <w:r w:rsidR="00320192" w:rsidRPr="00241908">
        <w:t>ensures that the calculated point correspondence results in the minimum score possibl</w:t>
      </w:r>
      <w:r w:rsidR="00320192">
        <w:t>e</w:t>
      </w:r>
      <w:r w:rsidR="009461AC">
        <w:t xml:space="preserve"> and minimizes the conceptual complexity of the </w:t>
      </w:r>
      <w:proofErr w:type="spellStart"/>
      <w:r w:rsidR="009461AC">
        <w:t>IoD’s</w:t>
      </w:r>
      <w:proofErr w:type="spellEnd"/>
      <w:r w:rsidR="009461AC">
        <w:t xml:space="preserve"> calculation</w:t>
      </w:r>
      <w:r w:rsidR="00320192">
        <w:t>.</w:t>
      </w:r>
      <w:bookmarkStart w:id="42" w:name="_Ref31888367"/>
    </w:p>
    <w:bookmarkEnd w:id="42"/>
    <w:p w14:paraId="21E441AC" w14:textId="77777777" w:rsidR="00A82E81" w:rsidRPr="00241908" w:rsidRDefault="00A82E81" w:rsidP="00A82E81">
      <w:pPr>
        <w:pStyle w:val="Heading3"/>
        <w:spacing w:after="120"/>
      </w:pPr>
      <w:r>
        <w:t>Unpaired points</w:t>
      </w:r>
    </w:p>
    <w:p w14:paraId="5060C5C4" w14:textId="73758A44" w:rsidR="00B530F2" w:rsidRPr="00241908" w:rsidRDefault="00A82E81" w:rsidP="00A82E81">
      <w:pPr>
        <w:spacing w:after="120"/>
      </w:pPr>
      <w:r>
        <w:t>Often neighborhoods being compared do not have the same number of points</w:t>
      </w:r>
      <w:r w:rsidR="00617D1C">
        <w:t xml:space="preserve">, resulting </w:t>
      </w:r>
      <w:r>
        <w:t xml:space="preserve">in </w:t>
      </w:r>
      <w:r w:rsidRPr="00241908">
        <w:t>unpaired points</w:t>
      </w:r>
      <w:r w:rsidR="00617D1C">
        <w:t xml:space="preserve"> </w:t>
      </w:r>
      <w:del w:id="43" w:author="Jones, Sky" w:date="2021-02-23T19:11:00Z">
        <w:r w:rsidR="00617D1C" w:rsidDel="0013248B">
          <w:delText xml:space="preserve">during </w:delText>
        </w:r>
      </w:del>
      <w:ins w:id="44" w:author="Jones, Sky" w:date="2021-02-23T19:11:00Z">
        <w:r w:rsidR="0013248B">
          <w:t>after</w:t>
        </w:r>
        <w:r w:rsidR="0013248B">
          <w:t xml:space="preserve"> </w:t>
        </w:r>
      </w:ins>
      <w:r w:rsidR="00617D1C">
        <w:t>point-pair assignment</w:t>
      </w:r>
      <w:r w:rsidRPr="00241908">
        <w:t xml:space="preserve">. </w:t>
      </w:r>
      <w:r w:rsidR="003A337E" w:rsidRPr="00241908">
        <w:t>Because the distance between a point and its assigned partner is used to calculate the point’s assignment score</w:t>
      </w:r>
      <w:r w:rsidR="00130F1E" w:rsidRPr="00241908">
        <w:t xml:space="preserve">, a decision must be made </w:t>
      </w:r>
      <w:r w:rsidR="00972381">
        <w:t>regarding</w:t>
      </w:r>
      <w:r w:rsidR="00972381" w:rsidRPr="00241908">
        <w:t xml:space="preserve"> </w:t>
      </w:r>
      <w:r w:rsidR="00130F1E" w:rsidRPr="00241908">
        <w:t xml:space="preserve">how </w:t>
      </w:r>
      <w:r w:rsidR="00972381">
        <w:t xml:space="preserve">to </w:t>
      </w:r>
      <w:r w:rsidR="003A337E" w:rsidRPr="00241908">
        <w:t>calculate assignment scores for unpaired points.</w:t>
      </w:r>
    </w:p>
    <w:p w14:paraId="414CF1D8" w14:textId="1C1216E0" w:rsidR="00320192"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w:t>
      </w:r>
      <w:r w:rsidR="00642B3A">
        <w:t xml:space="preserve">that </w:t>
      </w:r>
      <w:r w:rsidR="004666FC">
        <w:t xml:space="preserve">assigning a neighborhood with few points to another with many points could lead to a small </w:t>
      </w:r>
      <w:proofErr w:type="spellStart"/>
      <w:r w:rsidR="004666FC">
        <w:t>IoD</w:t>
      </w:r>
      <w:proofErr w:type="spellEnd"/>
      <w:r w:rsidR="004666FC">
        <w:t xml:space="preserve"> despite the fac</w:t>
      </w:r>
      <w:r w:rsidR="00283B85">
        <w:t>t</w:t>
      </w:r>
      <w:r w:rsidR="004666FC">
        <w:t xml:space="preserve"> that no true point correspondence </w:t>
      </w:r>
      <w:r w:rsidR="005C7E1C">
        <w:t xml:space="preserve">necessarily </w:t>
      </w:r>
      <w:r w:rsidR="004666FC">
        <w:t xml:space="preserve">exists. </w:t>
      </w:r>
    </w:p>
    <w:p w14:paraId="79BFC020" w14:textId="6D13F68C" w:rsidR="00B530F2" w:rsidRPr="00241908" w:rsidRDefault="004B5CDD" w:rsidP="006644EE">
      <w:pPr>
        <w:spacing w:after="120"/>
      </w:pPr>
      <w:r w:rsidRPr="00241908">
        <w:lastRenderedPageBreak/>
        <w:t>A second</w:t>
      </w:r>
      <w:r w:rsidR="00130F1E" w:rsidRPr="00241908">
        <w:t xml:space="preserve"> option is to penalize unmatched points by some arbitrary amount</w:t>
      </w:r>
      <w:r w:rsidR="00334647" w:rsidRPr="00241908">
        <w:t xml:space="preserve">, which would prevent </w:t>
      </w:r>
      <w:proofErr w:type="spellStart"/>
      <w:r w:rsidR="00334647" w:rsidRPr="00241908">
        <w:t>IoD</w:t>
      </w:r>
      <w:proofErr w:type="spellEnd"/>
      <w:r w:rsidR="00334647" w:rsidRPr="00241908">
        <w:t xml:space="preserve">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w:t>
      </w:r>
      <w:r w:rsidR="005B1C0C">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44BC" w:rsidRPr="00241908">
        <w:t xml:space="preserve">Figure </w:t>
      </w:r>
      <w:r w:rsidR="00EF44BC" w:rsidRPr="00EF44BC">
        <w:rPr>
          <w:noProof/>
        </w:rPr>
        <w:t>4</w:t>
      </w:r>
      <w:r w:rsidR="00334647" w:rsidRPr="00241908">
        <w:fldChar w:fldCharType="end"/>
      </w:r>
      <w:r w:rsidR="005B1C0C">
        <w:t>)</w:t>
      </w:r>
      <w:r w:rsidR="00334647" w:rsidRPr="00241908">
        <w:t xml:space="preserve">. In this case, penalizing unpaired points would raise the </w:t>
      </w:r>
      <w:proofErr w:type="spellStart"/>
      <w:r w:rsidR="00334647" w:rsidRPr="00241908">
        <w:t>IoD</w:t>
      </w:r>
      <w:proofErr w:type="spellEnd"/>
      <w:r w:rsidR="00334647" w:rsidRPr="00241908">
        <w:t xml:space="preserve"> even though true pattern correspondence exists.</w:t>
      </w:r>
    </w:p>
    <w:p w14:paraId="3DCDBC10" w14:textId="7E0D1B19" w:rsidR="00A82E81"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w:t>
      </w:r>
      <w:r w:rsidR="00334647" w:rsidRPr="00241908">
        <w:t xml:space="preserve">This allows for patterns in compared neighborhoods to be of unequal spatial extent while </w:t>
      </w:r>
      <w:r w:rsidR="005B1C0C">
        <w:t>preventing</w:t>
      </w:r>
      <w:r w:rsidR="00334647" w:rsidRPr="00241908">
        <w:t xml:space="preserve"> noisy points from </w:t>
      </w:r>
      <w:r w:rsidR="005B1C0C">
        <w:t>reducing</w:t>
      </w:r>
      <w:r w:rsidR="005B1C0C" w:rsidRPr="00241908">
        <w:t xml:space="preserve"> </w:t>
      </w:r>
      <w:r w:rsidR="00334647" w:rsidRPr="00241908">
        <w:t xml:space="preserve">the </w:t>
      </w:r>
      <w:proofErr w:type="spellStart"/>
      <w:r w:rsidR="00334647" w:rsidRPr="00241908">
        <w:t>IoD</w:t>
      </w:r>
      <w:proofErr w:type="spellEnd"/>
      <w:r w:rsidR="00334647" w:rsidRPr="00241908">
        <w:t xml:space="preserve">. In </w:t>
      </w:r>
      <w:r w:rsidR="005B1C0C">
        <w:t xml:space="preserve">the case of </w:t>
      </w:r>
      <w:r w:rsidR="00334647" w:rsidRPr="00241908">
        <w:t xml:space="preserve">2-dimensional points, this can be visualized as the </w:t>
      </w:r>
      <w:r w:rsidR="00205EE7">
        <w:t xml:space="preserve">area enclosed </w:t>
      </w:r>
      <w:r w:rsidR="00083B05">
        <w:t xml:space="preserve">by </w:t>
      </w:r>
      <w:r w:rsidR="00CE1068">
        <w:t xml:space="preserve">a </w:t>
      </w:r>
      <w:r w:rsidR="00334647" w:rsidRPr="00241908">
        <w:t xml:space="preserve">rubber band stretched over the </w:t>
      </w:r>
      <w:r w:rsidR="005B1C0C">
        <w:t xml:space="preserve">assigned </w:t>
      </w:r>
      <w:r w:rsidR="00334647" w:rsidRPr="00241908">
        <w:t>set</w:t>
      </w:r>
      <w:r w:rsidR="005B1C0C">
        <w:t xml:space="preserve"> (</w:t>
      </w:r>
      <w:r w:rsidR="005B1C0C" w:rsidRPr="00241908">
        <w:fldChar w:fldCharType="begin"/>
      </w:r>
      <w:r w:rsidR="005B1C0C" w:rsidRPr="00241908">
        <w:instrText xml:space="preserve"> REF _Ref30352305 \h  \* MERGEFORMAT </w:instrText>
      </w:r>
      <w:r w:rsidR="005B1C0C" w:rsidRPr="00241908">
        <w:fldChar w:fldCharType="separate"/>
      </w:r>
      <w:r w:rsidR="00EF44BC" w:rsidRPr="00241908">
        <w:t xml:space="preserve">Figure </w:t>
      </w:r>
      <w:r w:rsidR="00EF44BC" w:rsidRPr="00EF44BC">
        <w:rPr>
          <w:noProof/>
        </w:rPr>
        <w:t>4</w:t>
      </w:r>
      <w:r w:rsidR="005B1C0C" w:rsidRPr="00241908">
        <w:fldChar w:fldCharType="end"/>
      </w:r>
      <w:r w:rsidR="005B1C0C">
        <w:t>)</w:t>
      </w:r>
      <w:r w:rsidR="005B1C0C" w:rsidRPr="00241908">
        <w:t>.</w:t>
      </w:r>
      <w:r w:rsidR="005B1C0C">
        <w:t xml:space="preserve"> This was the option adopted</w:t>
      </w:r>
      <w:r w:rsidR="00A82E81">
        <w:t xml:space="preserve"> for this paper</w:t>
      </w:r>
      <w:r w:rsidR="00AC0649">
        <w:t xml:space="preserve">, though it should be noted that this solution </w:t>
      </w:r>
      <w:r w:rsidR="00617D1C">
        <w:t xml:space="preserve">performs best </w:t>
      </w:r>
      <w:ins w:id="45" w:author="Jones, Sky" w:date="2021-02-23T19:12:00Z">
        <w:r w:rsidR="00A81B0F">
          <w:t>i</w:t>
        </w:r>
      </w:ins>
      <w:del w:id="46" w:author="Jones, Sky" w:date="2021-02-23T19:12:00Z">
        <w:r w:rsidR="00617D1C" w:rsidDel="00A81B0F">
          <w:delText>o</w:delText>
        </w:r>
      </w:del>
      <w:r w:rsidR="00617D1C">
        <w:t xml:space="preserve">f the </w:t>
      </w:r>
      <w:r w:rsidR="00107F79">
        <w:t xml:space="preserve">convex hull is simple and </w:t>
      </w:r>
      <w:r w:rsidR="00AC0649">
        <w:t>may not perform well for highly irregular patterns with large convexities</w:t>
      </w:r>
      <w:ins w:id="47" w:author="Jones, Sky" w:date="2021-02-23T19:13:00Z">
        <w:r w:rsidR="003A1301">
          <w:t xml:space="preserve"> or topological irregularities (such as holes)</w:t>
        </w:r>
      </w:ins>
      <w:del w:id="48" w:author="Jones, Sky" w:date="2021-02-23T19:13:00Z">
        <w:r w:rsidR="00AC0649" w:rsidDel="00BF2421">
          <w:delText xml:space="preserve"> or</w:delText>
        </w:r>
        <w:r w:rsidR="00AC0649" w:rsidDel="003A1301">
          <w:delText xml:space="preserve"> topological holes</w:delText>
        </w:r>
        <w:r w:rsidR="00107F79" w:rsidDel="003A1301">
          <w:delText xml:space="preserve"> </w:delText>
        </w:r>
        <w:r w:rsidR="00107F79" w:rsidDel="00BF2421">
          <w:delText xml:space="preserve">and </w:delText>
        </w:r>
        <w:r w:rsidR="00107F79" w:rsidDel="003A1301">
          <w:delText>irregularities</w:delText>
        </w:r>
      </w:del>
      <w:r w:rsidR="00AC0649">
        <w:t>.</w:t>
      </w:r>
    </w:p>
    <w:p w14:paraId="166005C7" w14:textId="3CAC44F6" w:rsidR="00646FCC" w:rsidRPr="00241908" w:rsidRDefault="00646FCC" w:rsidP="006644EE">
      <w:pPr>
        <w:pStyle w:val="Heading2"/>
        <w:spacing w:after="120"/>
      </w:pPr>
      <w:r w:rsidRPr="00241908">
        <w:t>Theoretical Evaluation</w:t>
      </w:r>
    </w:p>
    <w:p w14:paraId="779FDADC" w14:textId="17A11DF0" w:rsidR="004B5CDD" w:rsidRPr="001B127D" w:rsidRDefault="00FA21B1" w:rsidP="006644EE">
      <w:pPr>
        <w:spacing w:after="120"/>
      </w:pPr>
      <w:r>
        <w:t>S</w:t>
      </w:r>
      <w:r w:rsidRPr="00241908">
        <w:t xml:space="preserve">ynthetically </w:t>
      </w:r>
      <w:del w:id="49" w:author="Jones, Sky" w:date="2021-02-23T19:14:00Z">
        <w:r w:rsidRPr="00241908" w:rsidDel="004A42EC">
          <w:delText xml:space="preserve">generated </w:delText>
        </w:r>
      </w:del>
      <w:r w:rsidRPr="00241908">
        <w:t xml:space="preserve">patterns </w:t>
      </w:r>
      <w:ins w:id="50" w:author="Jones, Sky" w:date="2021-02-23T19:14:00Z">
        <w:r w:rsidR="004A42EC">
          <w:t>were generated and</w:t>
        </w:r>
      </w:ins>
      <w:del w:id="51" w:author="Jones, Sky" w:date="2021-02-23T19:14:00Z">
        <w:r w:rsidRPr="00241908" w:rsidDel="004A42EC">
          <w:delText>and their</w:delText>
        </w:r>
      </w:del>
      <w:r w:rsidRPr="00241908">
        <w:t xml:space="preserve"> </w:t>
      </w:r>
      <w:proofErr w:type="spellStart"/>
      <w:r w:rsidRPr="00241908">
        <w:t>IoD</w:t>
      </w:r>
      <w:proofErr w:type="spellEnd"/>
      <w:r w:rsidRPr="00241908">
        <w:t xml:space="preserve"> scores</w:t>
      </w:r>
      <w:ins w:id="52" w:author="Jones, Sky" w:date="2021-02-23T19:14:00Z">
        <w:r w:rsidR="004A42EC">
          <w:t xml:space="preserve"> for these patterns</w:t>
        </w:r>
      </w:ins>
      <w:r>
        <w:t xml:space="preserve"> were</w:t>
      </w:r>
      <w:ins w:id="53" w:author="Jones, Sky" w:date="2021-02-23T19:14:00Z">
        <w:r w:rsidR="004A42EC">
          <w:t xml:space="preserve"> calculated and</w:t>
        </w:r>
      </w:ins>
      <w:r>
        <w:t xml:space="preserve"> evaluated (</w:t>
      </w:r>
      <w:r w:rsidRPr="00241908">
        <w:fldChar w:fldCharType="begin"/>
      </w:r>
      <w:r w:rsidRPr="00241908">
        <w:instrText xml:space="preserve"> REF _Ref30353144 \h  \* MERGEFORMAT </w:instrText>
      </w:r>
      <w:r w:rsidRPr="00241908">
        <w:fldChar w:fldCharType="separate"/>
      </w:r>
      <w:r w:rsidR="00EF44BC" w:rsidRPr="00241908">
        <w:t xml:space="preserve">Figure </w:t>
      </w:r>
      <w:r w:rsidR="00EF44BC" w:rsidRPr="00EF44BC">
        <w:rPr>
          <w:noProof/>
        </w:rPr>
        <w:t>5</w:t>
      </w:r>
      <w:r w:rsidRPr="00241908">
        <w:fldChar w:fldCharType="end"/>
      </w:r>
      <w:r>
        <w:t>)</w:t>
      </w:r>
      <w:r w:rsidRPr="00241908">
        <w:t xml:space="preserve">. The inner blue circle </w:t>
      </w:r>
      <w:r>
        <w:t>describes</w:t>
      </w:r>
      <w:r w:rsidRPr="00241908">
        <w:t xml:space="preserve"> the neighborhood </w:t>
      </w:r>
      <w:proofErr w:type="gramStart"/>
      <w:r w:rsidRPr="00241908">
        <w:t>size</w:t>
      </w:r>
      <w:proofErr w:type="gramEnd"/>
      <w:r>
        <w:t xml:space="preserve"> and </w:t>
      </w:r>
      <w:r w:rsidRPr="00241908">
        <w:t xml:space="preserve">the red circle </w:t>
      </w:r>
      <w:r>
        <w:t>denotes</w:t>
      </w:r>
      <w:r w:rsidRPr="00241908">
        <w:t xml:space="preserve"> the radius outside of which the pattern becomes increasingly perturbed with noise</w:t>
      </w:r>
      <w:r w:rsidR="00CE0E19" w:rsidRPr="001B127D">
        <w:t xml:space="preserve"> of increasing strength outside an arbitrary distance from the origin. Thus, the order of the pattern is entirely preserved within the arbitrary radius, but the system becomes increasingly disordered beyond that radius. </w:t>
      </w:r>
      <w:r w:rsidR="00F87A5D" w:rsidRPr="00F87A5D">
        <w:t xml:space="preserve">Multiple patterns were investigated: </w:t>
      </w:r>
      <w:r w:rsidR="004B4AA1" w:rsidRPr="004B4AA1">
        <w:t>square grid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A), rectangular grid modified with a sinusoidal function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B), pattern formed by overlaying concentric circles with equal linear point densities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C), pattern formed by overlapping a square grid with a copy of the same grid rotated 45 degrees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D), pattern formed by overlapping two offset rectangular grids</w:t>
      </w:r>
      <w:r w:rsidR="00085F95">
        <w:t xml:space="preserve"> (</w:t>
      </w:r>
      <w:r w:rsidR="00085F95">
        <w:fldChar w:fldCharType="begin"/>
      </w:r>
      <w:r w:rsidR="00085F95">
        <w:instrText xml:space="preserve"> REF _Ref30353144 \h </w:instrText>
      </w:r>
      <w:r w:rsidR="00085F95">
        <w:fldChar w:fldCharType="separate"/>
      </w:r>
      <w:r w:rsidR="00EF44BC" w:rsidRPr="00241908">
        <w:t xml:space="preserve">Figure </w:t>
      </w:r>
      <w:r w:rsidR="00EF44BC">
        <w:rPr>
          <w:i/>
          <w:iCs/>
          <w:noProof/>
        </w:rPr>
        <w:t>5</w:t>
      </w:r>
      <w:r w:rsidR="00085F95">
        <w:fldChar w:fldCharType="end"/>
      </w:r>
      <w:r w:rsidR="00085F95">
        <w:t>E)</w:t>
      </w:r>
      <w:r w:rsidR="004B4AA1" w:rsidRPr="004B4AA1">
        <w:t>, pattern formed by overlapping three offset rectangular grids (</w:t>
      </w:r>
      <w:r w:rsidR="00C57042">
        <w:fldChar w:fldCharType="begin"/>
      </w:r>
      <w:r w:rsidR="00C57042">
        <w:instrText xml:space="preserve"> REF _Ref30353144 \h </w:instrText>
      </w:r>
      <w:r w:rsidR="00C57042">
        <w:fldChar w:fldCharType="separate"/>
      </w:r>
      <w:r w:rsidR="00EF44BC" w:rsidRPr="00241908">
        <w:t xml:space="preserve">Figure </w:t>
      </w:r>
      <w:r w:rsidR="00EF44BC">
        <w:rPr>
          <w:i/>
          <w:iCs/>
          <w:noProof/>
        </w:rPr>
        <w:t>5</w:t>
      </w:r>
      <w:r w:rsidR="00C57042">
        <w:fldChar w:fldCharType="end"/>
      </w:r>
      <w:r w:rsidR="004B4AA1" w:rsidRPr="004B4AA1">
        <w:t>F).</w:t>
      </w:r>
    </w:p>
    <w:p w14:paraId="5C0EB244" w14:textId="77777777" w:rsidR="001913BD" w:rsidRDefault="00FA21B1" w:rsidP="006644EE">
      <w:pPr>
        <w:spacing w:after="120"/>
      </w:pPr>
      <w:r>
        <w:t xml:space="preserve">The </w:t>
      </w:r>
      <w:proofErr w:type="spellStart"/>
      <w:r>
        <w:t>IoD</w:t>
      </w:r>
      <w:proofErr w:type="spellEnd"/>
      <w:r>
        <w:t xml:space="preserve"> for a</w:t>
      </w:r>
      <w:r w:rsidR="00503159" w:rsidRPr="00241908">
        <w:t xml:space="preserve">ll synthetic datasets were evaluated </w:t>
      </w:r>
      <w:r>
        <w:t>based on</w:t>
      </w:r>
      <w:r w:rsidR="00503159" w:rsidRPr="00241908">
        <w:t xml:space="preserve"> a sigmoidal function for point assignment and assignment scoring. </w:t>
      </w:r>
      <w:r w:rsidR="004B5CDD" w:rsidRPr="00241908">
        <w:t>Each synthetic point set was evaluated twice: with and without iterative closest point realignment, but with no other changes to algorithm parameters</w:t>
      </w:r>
      <w:r>
        <w:t xml:space="preserve"> (</w:t>
      </w:r>
      <w:r w:rsidRPr="00241908">
        <w:fldChar w:fldCharType="begin"/>
      </w:r>
      <w:r w:rsidRPr="00241908">
        <w:instrText xml:space="preserve"> REF _Ref33129304 \h  \* MERGEFORMAT </w:instrText>
      </w:r>
      <w:r w:rsidRPr="00241908">
        <w:fldChar w:fldCharType="separate"/>
      </w:r>
      <w:r w:rsidR="00EF44BC" w:rsidRPr="00241908">
        <w:t xml:space="preserve">Table </w:t>
      </w:r>
      <w:r w:rsidR="00EF44BC" w:rsidRPr="00EF44BC">
        <w:rPr>
          <w:noProof/>
        </w:rPr>
        <w:t>1</w:t>
      </w:r>
      <w:r w:rsidRPr="00241908">
        <w:fldChar w:fldCharType="end"/>
      </w:r>
      <w:r>
        <w:t>)</w:t>
      </w:r>
      <w:r w:rsidR="004B5CDD" w:rsidRPr="00241908">
        <w:t>.</w:t>
      </w:r>
      <w:r w:rsidR="00503159" w:rsidRPr="00241908">
        <w:t xml:space="preserve"> When ICP realignment was used, the same sigmoidal function used for point assignment and assignment scoring was used to calculate correspondence within the ICP algorithm</w:t>
      </w:r>
      <w:r w:rsidR="004D6F59" w:rsidRPr="00241908">
        <w:t>.</w:t>
      </w:r>
    </w:p>
    <w:p w14:paraId="7E2E2FED" w14:textId="51016F58" w:rsidR="00F87301" w:rsidRPr="00241908" w:rsidRDefault="00212C4B" w:rsidP="006644EE">
      <w:pPr>
        <w:spacing w:after="120"/>
      </w:pPr>
      <w:r w:rsidRPr="00212C4B">
        <w:t xml:space="preserve">The parameterization of the </w:t>
      </w:r>
      <w:proofErr w:type="spellStart"/>
      <w:r w:rsidRPr="00212C4B">
        <w:t>IoD</w:t>
      </w:r>
      <w:proofErr w:type="spellEnd"/>
      <w:r w:rsidRPr="00212C4B">
        <w:t xml:space="preserve"> algorithm for the theoretical evaluation used the following values. The neighborhood </w:t>
      </w:r>
      <w:r>
        <w:t xml:space="preserve">search </w:t>
      </w:r>
      <w:r w:rsidRPr="00212C4B">
        <w:t xml:space="preserve">radius of the </w:t>
      </w:r>
      <w:proofErr w:type="spellStart"/>
      <w:r w:rsidRPr="00212C4B">
        <w:t>IoD</w:t>
      </w:r>
      <w:proofErr w:type="spellEnd"/>
      <w:r w:rsidRPr="00212C4B">
        <w:t xml:space="preserve"> was set at 15 units. The value at which the sigmoidal scoring function assigns a score of 0.5 (Km) was to set to 3 units. The degree of cooperativity of the sigmoidal scoring function was set to 5. The assignment score (punishment) given to unpaired points was set to </w:t>
      </w:r>
      <w:del w:id="54" w:author="Jones, Sky" w:date="2021-02-23T19:15:00Z">
        <w:r w:rsidRPr="00212C4B" w:rsidDel="00846473">
          <w:delText>1, but</w:delText>
        </w:r>
      </w:del>
      <w:ins w:id="55" w:author="Jones, Sky" w:date="2021-02-23T19:15:00Z">
        <w:r w:rsidR="00846473" w:rsidRPr="00212C4B">
          <w:t>1 but</w:t>
        </w:r>
      </w:ins>
      <w:r w:rsidRPr="00212C4B">
        <w:t xml:space="preserve"> was only applied to unpaired points falling within the convex hull of the set of paired points.</w:t>
      </w:r>
    </w:p>
    <w:p w14:paraId="5A009850" w14:textId="3F17C05D" w:rsidR="00960805" w:rsidRPr="00241908" w:rsidRDefault="00646FCC" w:rsidP="006644EE">
      <w:pPr>
        <w:pStyle w:val="Heading2"/>
        <w:spacing w:after="120"/>
      </w:pPr>
      <w:r w:rsidRPr="00241908">
        <w:lastRenderedPageBreak/>
        <w:t>Applied Evaluation</w:t>
      </w:r>
      <w:r w:rsidR="005D5AAE" w:rsidRPr="00241908">
        <w:t>s</w:t>
      </w:r>
    </w:p>
    <w:p w14:paraId="0D3B8223" w14:textId="7D0F5E20" w:rsidR="00267CC4" w:rsidRPr="008A65EE" w:rsidRDefault="00267CC4" w:rsidP="006644EE">
      <w:pPr>
        <w:spacing w:after="120"/>
      </w:pPr>
      <w:r w:rsidRPr="00241908">
        <w:t xml:space="preserve">The </w:t>
      </w:r>
      <w:proofErr w:type="spellStart"/>
      <w:r w:rsidRPr="00241908">
        <w:t>IoD</w:t>
      </w:r>
      <w:proofErr w:type="spellEnd"/>
      <w:r w:rsidRPr="00241908">
        <w:t xml:space="preserve"> was applied to three geospatial datasets</w:t>
      </w:r>
      <w:r w:rsidR="00A35462" w:rsidRPr="00241908">
        <w:t xml:space="preserve">, two consisting of tree crown locations and one consisting of building centroids. Each dataset is known to contain at least one area of intrinsic order. The </w:t>
      </w:r>
      <w:r w:rsidR="00C937F0">
        <w:t xml:space="preserve">ability of the </w:t>
      </w:r>
      <w:proofErr w:type="spellStart"/>
      <w:r w:rsidR="0029377A">
        <w:t>IoD</w:t>
      </w:r>
      <w:proofErr w:type="spellEnd"/>
      <w:r w:rsidR="00C937F0">
        <w:t xml:space="preserve"> to differentiate disordered from ordered areas</w:t>
      </w:r>
      <w:r w:rsidR="00A35462" w:rsidRPr="00241908">
        <w:t xml:space="preserve"> was quantified using Cohen's kappa coefficient (κ)</w:t>
      </w:r>
      <w:r w:rsidR="0029377A">
        <w:t xml:space="preserve"> of agreement</w:t>
      </w:r>
      <w:r w:rsidR="00D75024">
        <w:t xml:space="preserve"> and overall accuracy metrics</w:t>
      </w:r>
      <w:r w:rsidR="00A35462" w:rsidRPr="00241908">
        <w:t>.</w:t>
      </w:r>
      <w:r w:rsidR="00C8004A">
        <w:t xml:space="preserve"> </w:t>
      </w:r>
      <w:r w:rsidR="00D75024">
        <w:t xml:space="preserve">Continuous </w:t>
      </w:r>
      <w:proofErr w:type="spellStart"/>
      <w:r w:rsidR="00D75024">
        <w:t>IoD</w:t>
      </w:r>
      <w:proofErr w:type="spellEnd"/>
      <w:r w:rsidR="00D75024">
        <w:t xml:space="preserve"> values were </w:t>
      </w:r>
      <w:r w:rsidR="00C8004A" w:rsidRPr="00C8004A">
        <w:t xml:space="preserve">classified </w:t>
      </w:r>
      <w:r w:rsidR="006A5202">
        <w:t xml:space="preserve">into two classes of </w:t>
      </w:r>
      <w:r w:rsidR="00C8004A" w:rsidRPr="00C8004A">
        <w:t>“ordered”</w:t>
      </w:r>
      <w:r w:rsidR="006A5202">
        <w:t xml:space="preserve"> or “disordered”</w:t>
      </w:r>
      <w:r w:rsidR="00C8004A" w:rsidRPr="00C8004A">
        <w:t xml:space="preserve"> </w:t>
      </w:r>
      <w:r w:rsidR="006A5202">
        <w:t xml:space="preserve">by defining a </w:t>
      </w:r>
      <w:proofErr w:type="spellStart"/>
      <w:r w:rsidR="006A5202">
        <w:t>IoD</w:t>
      </w:r>
      <w:proofErr w:type="spellEnd"/>
      <w:r w:rsidR="006A5202">
        <w:t xml:space="preserve"> threshold value in which individual points would be assigned to class</w:t>
      </w:r>
      <w:r w:rsidR="00C8004A" w:rsidRPr="00C8004A">
        <w:t xml:space="preserve"> “disordered” if their </w:t>
      </w:r>
      <w:proofErr w:type="spellStart"/>
      <w:r w:rsidR="00C8004A" w:rsidRPr="00C8004A">
        <w:t>IoD</w:t>
      </w:r>
      <w:proofErr w:type="spellEnd"/>
      <w:r w:rsidR="00C8004A" w:rsidRPr="00C8004A">
        <w:t xml:space="preserve"> was at or above that threshold</w:t>
      </w:r>
      <w:r w:rsidR="006A5202">
        <w:t xml:space="preserve">, and </w:t>
      </w:r>
      <w:r w:rsidR="00273185">
        <w:t>to class “</w:t>
      </w:r>
      <w:r w:rsidR="006A5202">
        <w:t>ordered</w:t>
      </w:r>
      <w:r w:rsidR="00273185">
        <w:t>”</w:t>
      </w:r>
      <w:r w:rsidR="006A5202">
        <w:t xml:space="preserve"> otherwise</w:t>
      </w:r>
      <w:r w:rsidR="00C8004A" w:rsidRPr="00C8004A">
        <w:t>. A</w:t>
      </w:r>
      <w:ins w:id="56" w:author="Jones, Sky" w:date="2021-02-23T19:15:00Z">
        <w:r w:rsidR="00030457">
          <w:t>n</w:t>
        </w:r>
      </w:ins>
      <w:r w:rsidR="00C8004A" w:rsidRPr="00C8004A">
        <w:t xml:space="preserve"> </w:t>
      </w:r>
      <w:proofErr w:type="spellStart"/>
      <w:r w:rsidR="006A5202">
        <w:t>IoD</w:t>
      </w:r>
      <w:proofErr w:type="spellEnd"/>
      <w:r w:rsidR="006A5202">
        <w:t xml:space="preserve"> </w:t>
      </w:r>
      <w:r w:rsidR="00C8004A" w:rsidRPr="00C8004A">
        <w:t>threshold</w:t>
      </w:r>
      <w:r w:rsidR="006A5202">
        <w:t xml:space="preserve"> value</w:t>
      </w:r>
      <w:r w:rsidR="00C8004A" w:rsidRPr="00C8004A">
        <w:t xml:space="preserve"> was selected for each study site based on </w:t>
      </w:r>
      <w:r w:rsidR="00676654">
        <w:t xml:space="preserve">quantitative comparison with manually generated reference datasets. Once the </w:t>
      </w:r>
      <w:proofErr w:type="spellStart"/>
      <w:r w:rsidR="00676654">
        <w:t>IoD</w:t>
      </w:r>
      <w:proofErr w:type="spellEnd"/>
      <w:r w:rsidR="00676654">
        <w:t xml:space="preserve"> threshold was selected, a </w:t>
      </w:r>
      <w:r w:rsidR="00C8004A" w:rsidRPr="00C8004A">
        <w:t xml:space="preserve">sensitivity </w:t>
      </w:r>
      <w:r w:rsidR="00676654">
        <w:t>analysis</w:t>
      </w:r>
      <w:r w:rsidR="00C8004A" w:rsidRPr="00C8004A">
        <w:t xml:space="preserve"> </w:t>
      </w:r>
      <w:r w:rsidR="00676654">
        <w:t>was</w:t>
      </w:r>
      <w:r w:rsidR="00C8004A" w:rsidRPr="00C8004A">
        <w:t xml:space="preserve"> then conducted to determine the optimal neighborhood radius</w:t>
      </w:r>
      <w:r w:rsidR="00C8004A" w:rsidRPr="008065E0">
        <w:rPr>
          <w:i/>
          <w:iCs/>
        </w:rPr>
        <w:t xml:space="preserve"> r</w:t>
      </w:r>
      <w:r w:rsidR="00C8004A" w:rsidRPr="00C8004A">
        <w:t xml:space="preserve"> and </w:t>
      </w:r>
      <w:r w:rsidR="00C8004A" w:rsidRPr="008065E0">
        <w:rPr>
          <w:i/>
          <w:iCs/>
        </w:rPr>
        <w:t>K</w:t>
      </w:r>
      <w:r w:rsidR="00C8004A" w:rsidRPr="008065E0">
        <w:rPr>
          <w:i/>
          <w:iCs/>
          <w:vertAlign w:val="subscript"/>
        </w:rPr>
        <w:t>m</w:t>
      </w:r>
      <w:r w:rsidR="00C8004A" w:rsidRPr="00C8004A">
        <w:t xml:space="preserve"> for each study </w:t>
      </w:r>
      <w:r w:rsidR="00676654">
        <w:t>site</w:t>
      </w:r>
      <w:r w:rsidR="00C8004A" w:rsidRPr="00C8004A">
        <w:t xml:space="preserve">-threshold </w:t>
      </w:r>
      <w:r w:rsidR="00676654">
        <w:t xml:space="preserve">value </w:t>
      </w:r>
      <w:r w:rsidR="00C8004A" w:rsidRPr="00C8004A">
        <w:t>combination.</w:t>
      </w:r>
    </w:p>
    <w:p w14:paraId="5A6DED21" w14:textId="15DE0541" w:rsidR="00C13DFC" w:rsidRPr="00241908" w:rsidRDefault="00C06CF8" w:rsidP="006644EE">
      <w:pPr>
        <w:pStyle w:val="Heading3"/>
        <w:spacing w:after="120"/>
      </w:pPr>
      <w:r w:rsidRPr="00241908">
        <w:t>Tree Crowns</w:t>
      </w:r>
    </w:p>
    <w:p w14:paraId="554EA6CD" w14:textId="5BD3BC16" w:rsidR="00CA47C8" w:rsidRPr="00241908" w:rsidRDefault="00D144B4" w:rsidP="006644EE">
      <w:pPr>
        <w:spacing w:after="120"/>
      </w:pPr>
      <w:r>
        <w:t xml:space="preserve">Three-dimensional point clouds derived from </w:t>
      </w:r>
      <w:r w:rsidR="00894162" w:rsidRPr="00241908">
        <w:t xml:space="preserve">LiDAR (Light Detection and Ranging) were acquired from United States Geological Survey’s </w:t>
      </w:r>
      <w:r w:rsidR="001657FE" w:rsidRPr="00241908">
        <w:t xml:space="preserve">(USGS) </w:t>
      </w:r>
      <w:r w:rsidR="00894162" w:rsidRPr="00241908">
        <w:t xml:space="preserve">National Map repository for two study areas. </w:t>
      </w:r>
      <w:r w:rsidR="00252597" w:rsidRPr="00241908">
        <w:t xml:space="preserve">The LiDAR-processing software suite </w:t>
      </w:r>
      <w:proofErr w:type="spellStart"/>
      <w:r w:rsidR="00894162" w:rsidRPr="00241908">
        <w:t>LAS</w:t>
      </w:r>
      <w:r w:rsidR="007109F2">
        <w:t>t</w:t>
      </w:r>
      <w:r w:rsidR="00894162" w:rsidRPr="00241908">
        <w:t>ools</w:t>
      </w:r>
      <w:proofErr w:type="spellEnd"/>
      <w:r w:rsidR="007220A3" w:rsidRPr="00241908">
        <w:t xml:space="preserve"> </w:t>
      </w:r>
      <w:r w:rsidR="00894162" w:rsidRPr="00241908">
        <w:t>was used to generate</w:t>
      </w:r>
      <w:r w:rsidR="00DF356E">
        <w:t xml:space="preserve"> multiple rasterized elevation models</w:t>
      </w:r>
      <w:r w:rsidRPr="00D144B4">
        <w:t xml:space="preserve"> </w:t>
      </w:r>
      <w:sdt>
        <w:sdtPr>
          <w:id w:val="-150373355"/>
          <w:citation/>
        </w:sdtPr>
        <w:sdtEndPr/>
        <w:sdtContent>
          <w:r w:rsidRPr="00241908">
            <w:fldChar w:fldCharType="begin"/>
          </w:r>
          <w:r w:rsidRPr="00241908">
            <w:instrText xml:space="preserve"> CITATION Ise19 \l 1033 </w:instrText>
          </w:r>
          <w:r w:rsidRPr="00241908">
            <w:fldChar w:fldCharType="separate"/>
          </w:r>
          <w:r w:rsidR="00257BB8" w:rsidRPr="00257BB8">
            <w:rPr>
              <w:noProof/>
            </w:rPr>
            <w:t>(Isenburg, 2019)</w:t>
          </w:r>
          <w:r w:rsidRPr="00241908">
            <w:fldChar w:fldCharType="end"/>
          </w:r>
        </w:sdtContent>
      </w:sdt>
      <w:r w:rsidR="00DF356E">
        <w:t xml:space="preserve">. </w:t>
      </w:r>
      <w:r w:rsidR="00541752">
        <w:t>T</w:t>
      </w:r>
      <w:r>
        <w:t xml:space="preserve">ree crowns were automatically extracted </w:t>
      </w:r>
      <w:r w:rsidRPr="00241908">
        <w:t xml:space="preserve">using the Laplace of Gaussian blob detection </w:t>
      </w:r>
      <w:r>
        <w:t>algorithm</w:t>
      </w:r>
      <w:r w:rsidRPr="00241908">
        <w:t xml:space="preserve"> implemented in the Python package scikit-learn</w:t>
      </w:r>
      <w:sdt>
        <w:sdtPr>
          <w:id w:val="298349613"/>
          <w:citation/>
        </w:sdtPr>
        <w:sdtEndPr/>
        <w:sdtContent>
          <w:r w:rsidRPr="00241908">
            <w:fldChar w:fldCharType="begin"/>
          </w:r>
          <w:r w:rsidRPr="00241908">
            <w:instrText xml:space="preserve"> CITATION Ped11 \l 1033 </w:instrText>
          </w:r>
          <w:r w:rsidRPr="00241908">
            <w:fldChar w:fldCharType="separate"/>
          </w:r>
          <w:r w:rsidR="00257BB8">
            <w:rPr>
              <w:noProof/>
            </w:rPr>
            <w:t xml:space="preserve"> </w:t>
          </w:r>
          <w:r w:rsidR="00257BB8" w:rsidRPr="00257BB8">
            <w:rPr>
              <w:noProof/>
            </w:rPr>
            <w:t>(Pedregosa, et al., 2011)</w:t>
          </w:r>
          <w:r w:rsidRPr="00241908">
            <w:fldChar w:fldCharType="end"/>
          </w:r>
        </w:sdtContent>
      </w:sdt>
      <w:r>
        <w:t>,</w:t>
      </w:r>
      <w:r w:rsidR="00541752">
        <w:t xml:space="preserve"> although other methods could had been employed </w:t>
      </w:r>
      <w:sdt>
        <w:sdtPr>
          <w:id w:val="-76826784"/>
          <w:citation/>
        </w:sdtPr>
        <w:sdtEndPr/>
        <w:sdtContent>
          <w:r w:rsidR="00C74EE5">
            <w:fldChar w:fldCharType="begin"/>
          </w:r>
          <w:r w:rsidR="00C74EE5">
            <w:instrText xml:space="preserve"> CITATION Zhe16 \l 1033 </w:instrText>
          </w:r>
          <w:r w:rsidR="00C74EE5">
            <w:fldChar w:fldCharType="separate"/>
          </w:r>
          <w:r w:rsidR="00257BB8" w:rsidRPr="00257BB8">
            <w:rPr>
              <w:noProof/>
            </w:rPr>
            <w:t>(Zhen, et al., 2016)</w:t>
          </w:r>
          <w:r w:rsidR="00C74EE5">
            <w:fldChar w:fldCharType="end"/>
          </w:r>
        </w:sdtContent>
      </w:sdt>
      <w:r>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58769764" w:rsidR="006644EE" w:rsidRPr="00241908" w:rsidRDefault="006644EE" w:rsidP="006644EE">
      <w:pPr>
        <w:spacing w:after="120"/>
      </w:pPr>
      <w:r w:rsidRPr="00241908">
        <w:t>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 xml:space="preserve">s are </w:t>
      </w:r>
      <w:r w:rsidR="00DB7799">
        <w:t>grid-based. T</w:t>
      </w:r>
      <w:r w:rsidR="00592930" w:rsidRPr="00241908">
        <w:t xml:space="preserve">he predictability of these patterns has allowed for </w:t>
      </w:r>
      <w:r w:rsidR="006C6DDB">
        <w:t>some</w:t>
      </w:r>
      <w:r w:rsidR="00E96691" w:rsidRPr="00241908">
        <w:t xml:space="preserve"> automated</w:t>
      </w:r>
      <w:r w:rsidR="00592930" w:rsidRPr="00241908">
        <w:t xml:space="preserve"> differentiation of orchards from natural tree stands on the basis the textural characteristics of </w:t>
      </w:r>
      <w:proofErr w:type="spellStart"/>
      <w:r w:rsidR="00592930" w:rsidRPr="00241908">
        <w:t>orthoimagery</w:t>
      </w:r>
      <w:proofErr w:type="spellEnd"/>
      <w:r w:rsidR="00592930" w:rsidRPr="00241908">
        <w:t xml:space="preserve">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257BB8" w:rsidRPr="00257BB8">
            <w:rPr>
              <w:noProof/>
            </w:rPr>
            <w:t>(Aksoy, et al., 2012)</w:t>
          </w:r>
          <w:r w:rsidR="00592930" w:rsidRPr="00241908">
            <w:fldChar w:fldCharType="end"/>
          </w:r>
        </w:sdtContent>
      </w:sdt>
      <w:r w:rsidR="00592930" w:rsidRPr="00241908">
        <w:t xml:space="preserve">. However, alternative patterns such </w:t>
      </w:r>
      <w:del w:id="57" w:author="Jones, Sky" w:date="2021-02-23T19:16:00Z">
        <w:r w:rsidR="00592930" w:rsidRPr="00241908" w:rsidDel="00966AF2">
          <w:delText xml:space="preserve">has </w:delText>
        </w:r>
      </w:del>
      <w:ins w:id="58" w:author="Jones, Sky" w:date="2021-02-23T19:16:00Z">
        <w:r w:rsidR="00966AF2">
          <w:t>as</w:t>
        </w:r>
        <w:r w:rsidR="00966AF2" w:rsidRPr="00241908">
          <w:t xml:space="preserve"> </w:t>
        </w:r>
      </w:ins>
      <w:r w:rsidR="00592930" w:rsidRPr="00241908">
        <w:t xml:space="preserve">single and double hedged, hexagonal, quincunx and </w:t>
      </w:r>
      <w:r w:rsidR="00F90F57" w:rsidRPr="00241908">
        <w:t>topographically contoured</w:t>
      </w:r>
      <w:r w:rsidR="00592930" w:rsidRPr="00241908">
        <w:t xml:space="preserve"> planting systems are also used</w:t>
      </w:r>
      <w:r w:rsidR="006C6DDB">
        <w:t>,</w:t>
      </w:r>
      <w:r w:rsidR="0080409D">
        <w:t xml:space="preserve"> limiting </w:t>
      </w:r>
      <w:ins w:id="59" w:author="Jones, Sky" w:date="2021-02-23T19:17:00Z">
        <w:r w:rsidR="00407B70">
          <w:t xml:space="preserve">the </w:t>
        </w:r>
      </w:ins>
      <w:del w:id="60" w:author="Jones, Sky" w:date="2021-02-23T19:16:00Z">
        <w:r w:rsidR="0080409D" w:rsidDel="0018211C">
          <w:delText xml:space="preserve">identification </w:delText>
        </w:r>
      </w:del>
      <w:ins w:id="61" w:author="Jones, Sky" w:date="2021-02-23T19:17:00Z">
        <w:r w:rsidR="00407B70">
          <w:t>generalizability</w:t>
        </w:r>
        <w:r w:rsidR="0018211C">
          <w:t xml:space="preserve"> of</w:t>
        </w:r>
      </w:ins>
      <w:ins w:id="62" w:author="Jones, Sky" w:date="2021-02-23T19:16:00Z">
        <w:r w:rsidR="0018211C">
          <w:t xml:space="preserve"> existing </w:t>
        </w:r>
      </w:ins>
      <w:del w:id="63" w:author="Jones, Sky" w:date="2021-02-23T19:16:00Z">
        <w:r w:rsidR="0080409D" w:rsidDel="0018211C">
          <w:delText>by standard</w:delText>
        </w:r>
        <w:r w:rsidR="001521A6" w:rsidDel="0018211C">
          <w:delText xml:space="preserve"> </w:delText>
        </w:r>
      </w:del>
      <w:r w:rsidR="001521A6">
        <w:t>methods</w:t>
      </w:r>
      <w:ins w:id="64" w:author="Jones, Sky" w:date="2021-02-23T19:17:00Z">
        <w:r w:rsidR="0018211C">
          <w:t xml:space="preserve"> for orchard detection</w:t>
        </w:r>
      </w:ins>
      <w:r w:rsidR="006C6DDB">
        <w:t xml:space="preserve">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257BB8" w:rsidRPr="00257BB8">
            <w:rPr>
              <w:noProof/>
            </w:rPr>
            <w:t>(Khan, et al., 2017)</w:t>
          </w:r>
          <w:r w:rsidR="00592930" w:rsidRPr="00241908">
            <w:fldChar w:fldCharType="end"/>
          </w:r>
        </w:sdtContent>
      </w:sdt>
      <w:r w:rsidR="00592930" w:rsidRPr="00241908">
        <w:t>.</w:t>
      </w:r>
    </w:p>
    <w:p w14:paraId="49C281BE" w14:textId="22971187" w:rsidR="00F66177" w:rsidRPr="00241908" w:rsidRDefault="008631C4" w:rsidP="006644EE">
      <w:pPr>
        <w:spacing w:after="120"/>
      </w:pPr>
      <w:r w:rsidRPr="00241908">
        <w:t xml:space="preserve">The </w:t>
      </w:r>
      <w:proofErr w:type="spellStart"/>
      <w:r w:rsidRPr="00241908">
        <w:t>IoD</w:t>
      </w:r>
      <w:proofErr w:type="spellEnd"/>
      <w:r w:rsidRPr="00241908">
        <w:t xml:space="preserve">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w:t>
      </w:r>
      <w:r w:rsidR="005C7E1C">
        <w:t xml:space="preserve">a </w:t>
      </w:r>
      <w:r w:rsidR="00DE74DA" w:rsidRPr="00241908">
        <w:t xml:space="preserve">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 xml:space="preserve">apple trees trending northwest </w:t>
      </w:r>
      <w:r w:rsidR="0080409D">
        <w:t>to</w:t>
      </w:r>
      <w:r w:rsidR="0080409D" w:rsidRPr="00241908">
        <w:t xml:space="preserve"> </w:t>
      </w:r>
      <w:r w:rsidR="005D398A" w:rsidRPr="00241908">
        <w:t>northeast. Mature natural forest is also present to the west and north of the orchard as well as sparse</w:t>
      </w:r>
      <w:r w:rsidR="0080409D">
        <w:t xml:space="preserve"> and</w:t>
      </w:r>
      <w:r w:rsidR="005D398A" w:rsidRPr="00241908">
        <w:t xml:space="preserve"> isolated </w:t>
      </w:r>
      <w:r w:rsidR="0080409D" w:rsidRPr="00241908">
        <w:t xml:space="preserve">naturally occurring </w:t>
      </w:r>
      <w:r w:rsidR="005D398A" w:rsidRPr="00241908">
        <w:t>trees.</w:t>
      </w:r>
      <w:r w:rsidR="00C52D5E" w:rsidRPr="00241908">
        <w:t xml:space="preserve"> </w:t>
      </w:r>
    </w:p>
    <w:p w14:paraId="782B697D" w14:textId="03CA048F" w:rsidR="00DE74DA" w:rsidRPr="00241908" w:rsidRDefault="00B4479D">
      <w:pPr>
        <w:spacing w:after="120"/>
      </w:pPr>
      <w:r>
        <w:t xml:space="preserve">Trees crown centroids were manually classified </w:t>
      </w:r>
      <w:r w:rsidR="00713158" w:rsidRPr="00241908">
        <w:t xml:space="preserve">using both the LiDAR-derived elevation models and contemporaneous aerial imagery. </w:t>
      </w:r>
      <w:r w:rsidR="00D53DA0" w:rsidRPr="00241908">
        <w:t xml:space="preserve">The </w:t>
      </w:r>
      <w:proofErr w:type="spellStart"/>
      <w:r w:rsidR="00D53DA0" w:rsidRPr="00241908">
        <w:t>IoD</w:t>
      </w:r>
      <w:proofErr w:type="spellEnd"/>
      <w:r w:rsidR="00D53DA0" w:rsidRPr="00241908">
        <w:t xml:space="preserve">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w:t>
      </w:r>
      <w:proofErr w:type="spellStart"/>
      <w:r w:rsidR="00A86C0E" w:rsidRPr="00241908">
        <w:t>IoD</w:t>
      </w:r>
      <w:proofErr w:type="spellEnd"/>
      <w:r w:rsidR="00A86C0E" w:rsidRPr="00241908">
        <w:t xml:space="preserve"> was </w:t>
      </w:r>
      <w:r w:rsidR="00D53DA0" w:rsidRPr="00241908">
        <w:t xml:space="preserve">above an arbitrary </w:t>
      </w:r>
      <w:proofErr w:type="spellStart"/>
      <w:r w:rsidR="00D53DA0" w:rsidRPr="00241908">
        <w:t>IoD</w:t>
      </w:r>
      <w:proofErr w:type="spellEnd"/>
      <w:r w:rsidR="00D53DA0" w:rsidRPr="00241908">
        <w:t xml:space="preserve">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lastRenderedPageBreak/>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xml:space="preserve">. The study area is rural and consists of linear rows of </w:t>
      </w:r>
      <w:proofErr w:type="gramStart"/>
      <w:r w:rsidRPr="00241908">
        <w:t>young planted</w:t>
      </w:r>
      <w:proofErr w:type="gramEnd"/>
      <w:r w:rsidRPr="00241908">
        <w:t xml:space="preserve">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1E69CF84" w:rsidR="000B5B6D" w:rsidRPr="00241908" w:rsidRDefault="00572F16" w:rsidP="006644EE">
      <w:pPr>
        <w:spacing w:after="120"/>
      </w:pPr>
      <w:r>
        <w:t>Like</w:t>
      </w:r>
      <w:r w:rsidR="001B0682">
        <w:t xml:space="preserve"> </w:t>
      </w:r>
      <w:r>
        <w:t>S</w:t>
      </w:r>
      <w:r w:rsidR="001B0682">
        <w:t>ite 1, trees</w:t>
      </w:r>
      <w:r w:rsidR="000B5B6D" w:rsidRPr="00241908">
        <w:t xml:space="preserve"> were manually classified as being part of the </w:t>
      </w:r>
      <w:r w:rsidR="00C44829" w:rsidRPr="00241908">
        <w:t xml:space="preserve">replanted zone </w:t>
      </w:r>
      <w:r w:rsidR="000B5B6D" w:rsidRPr="00241908">
        <w:t xml:space="preserve">or not </w:t>
      </w:r>
      <w:r w:rsidR="001B0682">
        <w:t xml:space="preserve">based on </w:t>
      </w:r>
      <w:r w:rsidR="000B5B6D" w:rsidRPr="00241908">
        <w:t xml:space="preserve">LiDAR-derived elevation models and contemporaneous aerial imagery. The </w:t>
      </w:r>
      <w:proofErr w:type="spellStart"/>
      <w:r w:rsidR="000B5B6D" w:rsidRPr="00241908">
        <w:t>IoD</w:t>
      </w:r>
      <w:proofErr w:type="spellEnd"/>
      <w:r w:rsidR="000B5B6D" w:rsidRPr="00241908">
        <w:t xml:space="preserve"> was calculated for all trees in the study area, and trees were classified as “disordered” if their </w:t>
      </w:r>
      <w:proofErr w:type="spellStart"/>
      <w:r w:rsidR="000B5B6D" w:rsidRPr="00241908">
        <w:t>IoD</w:t>
      </w:r>
      <w:proofErr w:type="spellEnd"/>
      <w:r w:rsidR="000B5B6D" w:rsidRPr="00241908">
        <w:t xml:space="preserve"> was above an arbitrary </w:t>
      </w:r>
      <w:proofErr w:type="spellStart"/>
      <w:r w:rsidR="000B5B6D" w:rsidRPr="00241908">
        <w:t>IoD</w:t>
      </w:r>
      <w:proofErr w:type="spellEnd"/>
      <w:r w:rsidR="000B5B6D" w:rsidRPr="00241908">
        <w:t xml:space="preserve">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65" w:name="_Ref33383445"/>
      <w:r w:rsidRPr="00241908">
        <w:rPr>
          <w:i w:val="0"/>
          <w:iCs w:val="0"/>
        </w:rPr>
        <w:t>Site 3 –</w:t>
      </w:r>
      <w:r w:rsidR="0083514B">
        <w:rPr>
          <w:i w:val="0"/>
          <w:iCs w:val="0"/>
        </w:rPr>
        <w:t xml:space="preserve"> </w:t>
      </w:r>
      <w:r w:rsidRPr="00241908">
        <w:rPr>
          <w:i w:val="0"/>
          <w:iCs w:val="0"/>
        </w:rPr>
        <w:t>Neighborhood in Nashville, TN</w:t>
      </w:r>
      <w:bookmarkEnd w:id="65"/>
    </w:p>
    <w:p w14:paraId="3F90F800" w14:textId="0AF0F037"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1F31BA">
            <w:instrText xml:space="preserve"> \m Geo19</w:instrText>
          </w:r>
          <w:r w:rsidR="00E03903">
            <w:fldChar w:fldCharType="separate"/>
          </w:r>
          <w:r w:rsidR="00257BB8" w:rsidRPr="00257BB8">
            <w:rPr>
              <w:noProof/>
            </w:rPr>
            <w:t>(Nilsson &amp; Gil, 2019; Boeing, 2019)</w:t>
          </w:r>
          <w:r w:rsidR="00E03903">
            <w:fldChar w:fldCharType="end"/>
          </w:r>
        </w:sdtContent>
      </w:sdt>
      <w:r w:rsidR="00E03903">
        <w:t>.</w:t>
      </w:r>
      <w:r w:rsidR="004C1921">
        <w:t xml:space="preserve"> </w:t>
      </w:r>
      <w:r w:rsidR="00E03903">
        <w:t xml:space="preserve"> On a smaller scale, residential communities often exhibit similar spacing patterns between homes, particularly when the area is one that is relatively planned. Auxiliary structures, such as sheds and garages, are more irregularly spaced </w:t>
      </w:r>
      <w:r w:rsidR="00570DE6">
        <w:t xml:space="preserve">and </w:t>
      </w:r>
      <w:r w:rsidR="00E03903">
        <w:t>have “neighborhoods”</w:t>
      </w:r>
      <w:r w:rsidR="00570DE6">
        <w:t xml:space="preserve">, </w:t>
      </w:r>
      <w:r w:rsidR="00E03903">
        <w:t xml:space="preserve">in the sense of the </w:t>
      </w:r>
      <w:proofErr w:type="spellStart"/>
      <w:r w:rsidR="00E03903">
        <w:t>IoD</w:t>
      </w:r>
      <w:proofErr w:type="spellEnd"/>
      <w:r w:rsidR="00E03903">
        <w:t xml:space="preserve"> algorithm</w:t>
      </w:r>
      <w:r w:rsidR="00570DE6">
        <w:t>,</w:t>
      </w:r>
      <w:r w:rsidR="00E03903">
        <w:t xml:space="preserve"> that are offset from surrounding buildings.</w:t>
      </w:r>
    </w:p>
    <w:p w14:paraId="4D244571" w14:textId="69B19057" w:rsidR="00807C94" w:rsidRPr="00241908" w:rsidRDefault="00570DE6" w:rsidP="006644EE">
      <w:pPr>
        <w:spacing w:after="120"/>
      </w:pPr>
      <w:r>
        <w:t>Site 3</w:t>
      </w:r>
      <w:r w:rsidR="00867840" w:rsidRPr="00241908">
        <w:t xml:space="preserve"> is a </w:t>
      </w:r>
      <w:r w:rsidR="005A3E97" w:rsidRPr="00241908">
        <w:t xml:space="preserve">mixed-use </w:t>
      </w:r>
      <w:r w:rsidR="00867840" w:rsidRPr="00241908">
        <w:t xml:space="preserve">neighborhood in </w:t>
      </w:r>
      <w:r w:rsidR="005A3E97" w:rsidRPr="00241908">
        <w:t>Nashville, Tennessee</w:t>
      </w:r>
      <w:r w:rsidR="00A825C8">
        <w:t xml:space="preserve"> </w:t>
      </w:r>
      <w:del w:id="66" w:author="Jones, Sky" w:date="2021-02-23T19:18:00Z">
        <w:r w:rsidDel="002B270A">
          <w:delText xml:space="preserve">with </w:delText>
        </w:r>
      </w:del>
      <w:r w:rsidR="00A825C8">
        <w:t xml:space="preserve">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44BC" w:rsidRPr="00241908">
        <w:t xml:space="preserve">Figure </w:t>
      </w:r>
      <w:r w:rsidR="00EF44BC" w:rsidRPr="00EF44BC">
        <w:rPr>
          <w:noProof/>
        </w:rPr>
        <w:t>6</w:t>
      </w:r>
      <w:r w:rsidR="00807C94" w:rsidRPr="00241908">
        <w:fldChar w:fldCharType="end"/>
      </w:r>
      <w:r>
        <w:t xml:space="preserve">). Building centroids were generated based on </w:t>
      </w:r>
      <w:r w:rsidR="004B64F7">
        <w:t>building footprint</w:t>
      </w:r>
      <w:r w:rsidR="003D1469">
        <w:t>s</w:t>
      </w:r>
      <w:r w:rsidR="004B64F7">
        <w:t xml:space="preserve"> according to the City of Nashville</w:t>
      </w:r>
      <w:r w:rsidR="00C531CB">
        <w:t>, TN, USA</w:t>
      </w:r>
      <w:r w:rsidR="00807C94" w:rsidRPr="00241908">
        <w:t>.</w:t>
      </w:r>
    </w:p>
    <w:p w14:paraId="2CE593C7" w14:textId="248431AE" w:rsidR="00F87368" w:rsidRPr="00241908" w:rsidRDefault="00617DC7" w:rsidP="006644EE">
      <w:pPr>
        <w:spacing w:after="120"/>
      </w:pPr>
      <w:r w:rsidRPr="00241908">
        <w:t>In addition to spatial information, these data</w:t>
      </w:r>
      <w:r w:rsidR="00570DE6">
        <w:t>sets</w:t>
      </w:r>
      <w:r w:rsidRPr="00241908">
        <w:t xml:space="preserve"> include additional information about buildings such as whether they are main or auxiliary structures. </w:t>
      </w:r>
      <w:r w:rsidR="00616028" w:rsidRPr="00241908">
        <w:t xml:space="preserve">The </w:t>
      </w:r>
      <w:proofErr w:type="spellStart"/>
      <w:r w:rsidR="005F617B" w:rsidRPr="00241908">
        <w:t>IoD</w:t>
      </w:r>
      <w:proofErr w:type="spellEnd"/>
      <w:r w:rsidR="005F617B" w:rsidRPr="00241908">
        <w:t xml:space="preserve"> was then calculated for the extracted centroid</w:t>
      </w:r>
      <w:r w:rsidR="00616028" w:rsidRPr="00241908">
        <w:t xml:space="preserve">s, and buildings were classified as “disordered” if their </w:t>
      </w:r>
      <w:proofErr w:type="spellStart"/>
      <w:r w:rsidR="00616028" w:rsidRPr="00241908">
        <w:t>IoD</w:t>
      </w:r>
      <w:proofErr w:type="spellEnd"/>
      <w:r w:rsidR="00616028" w:rsidRPr="00241908">
        <w:t xml:space="preserve"> was above an arbitrary </w:t>
      </w:r>
      <w:proofErr w:type="spellStart"/>
      <w:r w:rsidR="00616028" w:rsidRPr="00241908">
        <w:t>IoD</w:t>
      </w:r>
      <w:proofErr w:type="spellEnd"/>
      <w:r w:rsidR="00616028" w:rsidRPr="00241908">
        <w:t xml:space="preserve"> threshold and “ordered” if below the threshold. “Ordered” buildings were </w:t>
      </w:r>
      <w:r w:rsidR="00241908" w:rsidRPr="00241908">
        <w:t xml:space="preserve">assumed to correspond to </w:t>
      </w:r>
      <w:r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lastRenderedPageBreak/>
        <w:t>Results and Discussion</w:t>
      </w:r>
    </w:p>
    <w:p w14:paraId="47324A7D" w14:textId="48D28150" w:rsidR="005D5AAE" w:rsidRPr="00241908" w:rsidRDefault="005D5AAE" w:rsidP="006644EE">
      <w:pPr>
        <w:pStyle w:val="Heading2"/>
        <w:spacing w:after="120"/>
      </w:pPr>
      <w:bookmarkStart w:id="67" w:name="_Ref31889065"/>
      <w:r w:rsidRPr="00241908">
        <w:t>Theoretical Evaluation</w:t>
      </w:r>
      <w:bookmarkEnd w:id="67"/>
    </w:p>
    <w:p w14:paraId="6FCBFAC9" w14:textId="2A119ABC" w:rsidR="00F7371D" w:rsidRPr="00241908" w:rsidRDefault="00C531CB" w:rsidP="006644EE">
      <w:pPr>
        <w:spacing w:after="120"/>
      </w:pPr>
      <w:r>
        <w:t>For point patterns generated based on regular grids, t</w:t>
      </w:r>
      <w:r w:rsidR="002A19A2" w:rsidRPr="00241908">
        <w:t xml:space="preserve">he </w:t>
      </w:r>
      <w:proofErr w:type="spellStart"/>
      <w:r w:rsidR="002A19A2" w:rsidRPr="00241908">
        <w:t>IoD</w:t>
      </w:r>
      <w:proofErr w:type="spellEnd"/>
      <w:r w:rsidR="002A19A2" w:rsidRPr="00241908">
        <w:t xml:space="preserve">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44BC" w:rsidRPr="00241908">
        <w:t xml:space="preserve">Figure </w:t>
      </w:r>
      <w:r w:rsidR="00EF44BC" w:rsidRPr="00EF44BC">
        <w:rPr>
          <w:noProof/>
        </w:rPr>
        <w:t>5</w:t>
      </w:r>
      <w:r w:rsidR="002A19A2" w:rsidRPr="00241908">
        <w:fldChar w:fldCharType="end"/>
      </w:r>
      <w:r w:rsidR="005A432C">
        <w:t>A</w:t>
      </w:r>
      <w:r>
        <w:t>-</w:t>
      </w:r>
      <w:r w:rsidR="005A432C">
        <w:t>D</w:t>
      </w:r>
      <w:r>
        <w:t>). In m</w:t>
      </w:r>
      <w:r w:rsidR="002A19A2" w:rsidRPr="00241908">
        <w:t>ore complex patterns</w:t>
      </w:r>
      <w:r>
        <w:t xml:space="preserve">, the </w:t>
      </w:r>
      <w:proofErr w:type="spellStart"/>
      <w:r>
        <w:t>IoD</w:t>
      </w:r>
      <w:proofErr w:type="spellEnd"/>
      <w:r>
        <w:t xml:space="preserve"> yields </w:t>
      </w:r>
      <w:r w:rsidR="002A19A2" w:rsidRPr="00241908">
        <w:t xml:space="preserve">mild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 xml:space="preserve">n all cases the lowest </w:t>
      </w:r>
      <w:proofErr w:type="spellStart"/>
      <w:r w:rsidR="00F7371D" w:rsidRPr="00241908">
        <w:t>IoD</w:t>
      </w:r>
      <w:proofErr w:type="spellEnd"/>
      <w:r w:rsidR="00F7371D" w:rsidRPr="00241908">
        <w:t xml:space="preserve"> values are observed in the center of the figures, and a rapid increase in the </w:t>
      </w:r>
      <w:proofErr w:type="spellStart"/>
      <w:r w:rsidR="00F7371D" w:rsidRPr="00241908">
        <w:t>IoD</w:t>
      </w:r>
      <w:proofErr w:type="spellEnd"/>
      <w:r w:rsidR="00F7371D" w:rsidRPr="00241908">
        <w:t xml:space="preserve"> is observed as the pattern deviation approaches and exceeds the K</w:t>
      </w:r>
      <w:r w:rsidR="00F7371D" w:rsidRPr="00241908">
        <w:rPr>
          <w:vertAlign w:val="subscript"/>
        </w:rPr>
        <w:t>m</w:t>
      </w:r>
      <w:r w:rsidR="00F7371D" w:rsidRPr="00241908">
        <w:t xml:space="preserve"> of the scoring function</w:t>
      </w:r>
      <w:r w:rsidR="006E0C53">
        <w:t xml:space="preserve">, indicating that the </w:t>
      </w:r>
      <w:proofErr w:type="spellStart"/>
      <w:r w:rsidR="006E0C53">
        <w:t>IoD</w:t>
      </w:r>
      <w:proofErr w:type="spellEnd"/>
      <w:r w:rsidR="006E0C53">
        <w:t xml:space="preserve"> is capable of measuring relative levels of disorder and</w:t>
      </w:r>
      <w:r w:rsidR="008238CB">
        <w:t>/or</w:t>
      </w:r>
      <w:r w:rsidR="006E0C53">
        <w:t xml:space="preserve"> order within a dataset. Importantly, the </w:t>
      </w:r>
      <w:proofErr w:type="spellStart"/>
      <w:r w:rsidR="006E0C53">
        <w:t>IoD</w:t>
      </w:r>
      <w:proofErr w:type="spellEnd"/>
      <w:r w:rsidR="006E0C53">
        <w:t xml:space="preserve"> is agnostic to the general form of patterns, and thus is capable of detecting patterns with no knowledge of the exact form of the patterns.</w:t>
      </w:r>
    </w:p>
    <w:p w14:paraId="53E2C2D7" w14:textId="589D7400" w:rsidR="00B4051D" w:rsidRPr="00241908" w:rsidRDefault="008C76D9" w:rsidP="006644EE">
      <w:pPr>
        <w:spacing w:after="120"/>
      </w:pPr>
      <w:r w:rsidRPr="00241908">
        <w:t xml:space="preserve">Because pattern detection is scale-dependent, alternative </w:t>
      </w:r>
      <w:r w:rsidR="008238CB">
        <w:t xml:space="preserve">input </w:t>
      </w:r>
      <w:r w:rsidRPr="00241908">
        <w:t>parameterization</w:t>
      </w:r>
      <w:r w:rsidR="003B3A85" w:rsidRPr="00241908">
        <w:t xml:space="preserve"> </w:t>
      </w:r>
      <w:r w:rsidRPr="00241908">
        <w:t>will result in varying levels of discrimination between ordered and disordered points. Optimal parameterization is generally simpler</w:t>
      </w:r>
      <w:r w:rsidR="00F71E62">
        <w:t xml:space="preserve"> to achieve</w:t>
      </w:r>
      <w:r w:rsidRPr="00241908">
        <w:t xml:space="preserve"> when patterns are also simple.</w:t>
      </w:r>
      <w:r w:rsidR="00AB7C8F">
        <w:t xml:space="preserve"> </w:t>
      </w:r>
    </w:p>
    <w:p w14:paraId="375E13D7" w14:textId="17860FFC" w:rsidR="00AD687D" w:rsidRPr="00241908" w:rsidRDefault="00B4051D" w:rsidP="006644EE">
      <w:pPr>
        <w:spacing w:after="120"/>
      </w:pPr>
      <w:r w:rsidRPr="00241908">
        <w:t xml:space="preserve">Realignment of neighborhoods during calculation of the </w:t>
      </w:r>
      <w:proofErr w:type="spellStart"/>
      <w:r w:rsidRPr="00241908">
        <w:t>IoD</w:t>
      </w:r>
      <w:proofErr w:type="spellEnd"/>
      <w:r w:rsidRPr="00241908">
        <w:t xml:space="preserve"> generally </w:t>
      </w:r>
      <w:r w:rsidR="008238CB">
        <w:t>reduces</w:t>
      </w:r>
      <w:r w:rsidR="008238CB" w:rsidRPr="00241908">
        <w:t xml:space="preserve"> </w:t>
      </w:r>
      <w:r w:rsidRPr="00241908">
        <w:t xml:space="preserve">both the unperturbed and noisy </w:t>
      </w:r>
      <w:r w:rsidR="007C15E9">
        <w:t xml:space="preserve">perturbed points </w:t>
      </w:r>
      <w:r w:rsidRPr="00241908">
        <w:t>by a similar amount</w:t>
      </w:r>
      <w:r w:rsidR="00985BA2">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w:t>
      </w:r>
      <w:r w:rsidR="00985BA2">
        <w:t xml:space="preserve"> slight increase</w:t>
      </w:r>
      <w:r w:rsidR="006F7688" w:rsidRPr="00241908">
        <w:t xml:space="preserve"> </w:t>
      </w:r>
      <w:r w:rsidR="00C5343E" w:rsidRPr="00241908">
        <w:t>in differentiation</w:t>
      </w:r>
      <w:r w:rsidR="009F0752">
        <w:t xml:space="preserve"> (</w:t>
      </w:r>
      <w:r w:rsidR="009F0752">
        <w:fldChar w:fldCharType="begin"/>
      </w:r>
      <w:r w:rsidR="009F0752">
        <w:instrText xml:space="preserve"> REF _Ref39659270 \h </w:instrText>
      </w:r>
      <w:r w:rsidR="00985BA2">
        <w:instrText xml:space="preserve"> \* MERGEFORMAT </w:instrText>
      </w:r>
      <w:r w:rsidR="009F0752">
        <w:fldChar w:fldCharType="separate"/>
      </w:r>
      <w:r w:rsidR="00EF44BC" w:rsidRPr="00EF44BC">
        <w:rPr>
          <w:i/>
          <w:iCs/>
        </w:rPr>
        <w:t>Figure</w:t>
      </w:r>
      <w:r w:rsidR="00EF44BC" w:rsidRPr="00241908">
        <w:t xml:space="preserve"> </w:t>
      </w:r>
      <w:r w:rsidR="00EF44BC" w:rsidRPr="00EF44BC">
        <w:t>8</w:t>
      </w:r>
      <w:r w:rsidR="009F0752">
        <w:fldChar w:fldCharType="end"/>
      </w:r>
      <w:r w:rsidR="009F0752">
        <w:t>)</w:t>
      </w:r>
      <w:r w:rsidR="00985BA2">
        <w:t xml:space="preserve">. In other words, realignment depresses the </w:t>
      </w:r>
      <w:proofErr w:type="spellStart"/>
      <w:r w:rsidR="00985BA2">
        <w:t>IoD</w:t>
      </w:r>
      <w:proofErr w:type="spellEnd"/>
      <w:r w:rsidR="00985BA2">
        <w:t xml:space="preserve"> of ordered points more than it depresses the </w:t>
      </w:r>
      <w:proofErr w:type="spellStart"/>
      <w:r w:rsidR="00985BA2">
        <w:t>IoD</w:t>
      </w:r>
      <w:proofErr w:type="spellEnd"/>
      <w:r w:rsidR="00985BA2">
        <w:t xml:space="preserve"> of disordered points</w:t>
      </w:r>
      <w:r w:rsidR="00C5343E" w:rsidRPr="00241908">
        <w:t>.</w:t>
      </w:r>
      <w:r w:rsidR="00207D59" w:rsidRPr="00241908">
        <w:t xml:space="preserve"> </w:t>
      </w:r>
      <w:r w:rsidR="00985BA2">
        <w:t>D</w:t>
      </w:r>
      <w:r w:rsidR="00207D59" w:rsidRPr="00241908">
        <w:t>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257BB8" w:rsidRPr="00257BB8">
            <w:rPr>
              <w:noProof/>
            </w:rPr>
            <w:t>(Liu, et al., 2004)</w:t>
          </w:r>
          <w:r w:rsidR="005C37AD" w:rsidRPr="00241908">
            <w:fldChar w:fldCharType="end"/>
          </w:r>
        </w:sdtContent>
      </w:sdt>
      <w:r w:rsidR="00D11BAB" w:rsidRPr="00241908">
        <w:t xml:space="preserve">, benefit from realignment </w:t>
      </w:r>
      <w:r w:rsidR="005C37AD">
        <w:t>because</w:t>
      </w:r>
      <w:r w:rsidR="00D11BAB" w:rsidRPr="00241908">
        <w:t xml:space="preserve"> the effect of pattern offset (</w:t>
      </w:r>
      <w:r w:rsidR="00C662A3" w:rsidRPr="008065E0">
        <w:rPr>
          <w:i/>
          <w:iCs/>
        </w:rPr>
        <w:fldChar w:fldCharType="begin"/>
      </w:r>
      <w:r w:rsidR="00C662A3" w:rsidRPr="008065E0">
        <w:rPr>
          <w:i/>
          <w:iCs/>
        </w:rPr>
        <w:instrText xml:space="preserve"> REF _Ref39659270 \h </w:instrText>
      </w:r>
      <w:r w:rsidR="00AB7C8F">
        <w:rPr>
          <w:i/>
          <w:iCs/>
        </w:rPr>
        <w:instrText xml:space="preserve"> \* MERGEFORMAT </w:instrText>
      </w:r>
      <w:r w:rsidR="00C662A3" w:rsidRPr="008065E0">
        <w:rPr>
          <w:i/>
          <w:iCs/>
        </w:rPr>
      </w:r>
      <w:r w:rsidR="00C662A3" w:rsidRPr="008065E0">
        <w:rPr>
          <w:i/>
          <w:iCs/>
        </w:rPr>
        <w:fldChar w:fldCharType="separate"/>
      </w:r>
      <w:r w:rsidR="00EF44BC" w:rsidRPr="008065E0">
        <w:rPr>
          <w:i/>
          <w:iCs/>
        </w:rPr>
        <w:t xml:space="preserve">Figure </w:t>
      </w:r>
      <w:r w:rsidR="00EF44BC" w:rsidRPr="00AB7C8F">
        <w:rPr>
          <w:i/>
          <w:iCs/>
          <w:noProof/>
        </w:rPr>
        <w:t>8</w:t>
      </w:r>
      <w:r w:rsidR="00C662A3" w:rsidRPr="008065E0">
        <w:rPr>
          <w:i/>
          <w:iCs/>
        </w:rPr>
        <w:fldChar w:fldCharType="end"/>
      </w:r>
      <w:r w:rsidR="00BB2923" w:rsidRPr="008065E0">
        <w:rPr>
          <w:i/>
          <w:iCs/>
        </w:rPr>
        <w:t>)</w:t>
      </w:r>
      <w:r w:rsidR="00BB2923" w:rsidRPr="00241908">
        <w:t xml:space="preserve"> become</w:t>
      </w:r>
      <w:r w:rsidR="008F40CA">
        <w:t xml:space="preserve">s </w:t>
      </w:r>
      <w:r w:rsidR="00D11BAB" w:rsidRPr="00241908">
        <w:t>significant</w:t>
      </w:r>
      <w:r w:rsidR="008238CB">
        <w:t>. N</w:t>
      </w:r>
      <w:r w:rsidR="008F40CA">
        <w:t xml:space="preserve">ot realigning points will elevate the </w:t>
      </w:r>
      <w:proofErr w:type="spellStart"/>
      <w:r w:rsidR="008F40CA">
        <w:t>IoD</w:t>
      </w:r>
      <w:proofErr w:type="spellEnd"/>
      <w:r w:rsidR="008F40CA">
        <w:t xml:space="preserve">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w:t>
      </w:r>
      <w:del w:id="68" w:author="Jones, Sky" w:date="2021-02-23T19:19:00Z">
        <w:r w:rsidR="008F40CA" w:rsidDel="002B270A">
          <w:delText xml:space="preserve">to occur </w:delText>
        </w:r>
      </w:del>
      <w:r w:rsidR="008F40CA">
        <w:t xml:space="preserve">and </w:t>
      </w:r>
      <w:del w:id="69" w:author="Jones, Sky" w:date="2021-02-23T19:19:00Z">
        <w:r w:rsidR="008F40CA" w:rsidDel="002B270A">
          <w:delText xml:space="preserve">needs </w:delText>
        </w:r>
      </w:del>
      <w:ins w:id="70" w:author="Jones, Sky" w:date="2021-02-23T19:19:00Z">
        <w:r w:rsidR="002B270A">
          <w:t xml:space="preserve">must </w:t>
        </w:r>
      </w:ins>
      <w:del w:id="71" w:author="Jones, Sky" w:date="2021-02-23T19:19:00Z">
        <w:r w:rsidR="008F40CA" w:rsidDel="002B270A">
          <w:delText xml:space="preserve">to </w:delText>
        </w:r>
      </w:del>
      <w:r w:rsidR="008F40CA">
        <w:t>be corrected for. In some cases, pattern offset may actually be of importance for feature identification</w:t>
      </w:r>
      <w:r w:rsidR="00D81996">
        <w:t xml:space="preserve">, and so realignment </w:t>
      </w:r>
      <w:ins w:id="72" w:author="Jones, Sky" w:date="2021-02-23T19:20:00Z">
        <w:r w:rsidR="008A4FDE">
          <w:t>actually detrimental</w:t>
        </w:r>
      </w:ins>
      <w:del w:id="73" w:author="Jones, Sky" w:date="2021-02-23T19:20:00Z">
        <w:r w:rsidR="00D81996" w:rsidDel="008A4FDE">
          <w:delText xml:space="preserve">is </w:delText>
        </w:r>
        <w:r w:rsidR="00A067D1" w:rsidDel="008A4FDE">
          <w:delText>undesirable</w:delText>
        </w:r>
      </w:del>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53817D49" w:rsidR="002750FE" w:rsidRPr="00241908" w:rsidRDefault="00EF7D58" w:rsidP="006644EE">
      <w:pPr>
        <w:spacing w:after="120"/>
      </w:pPr>
      <w:r>
        <w:t xml:space="preserve">Sensitivity analysis was performed by varying </w:t>
      </w:r>
      <w:proofErr w:type="spellStart"/>
      <w:r>
        <w:t>IoD</w:t>
      </w:r>
      <w:proofErr w:type="spellEnd"/>
      <w:r>
        <w:t xml:space="preserve"> input parameters </w:t>
      </w:r>
      <w:r w:rsidR="00C662A3">
        <w:t xml:space="preserve">of </w:t>
      </w:r>
      <w:r>
        <w:t>neighborhood radius</w:t>
      </w:r>
      <w:r w:rsidR="008238CB">
        <w:t xml:space="preserve"> </w:t>
      </w:r>
      <w:r w:rsidR="008238CB">
        <w:rPr>
          <w:i/>
          <w:iCs/>
        </w:rPr>
        <w:t>r</w:t>
      </w:r>
      <w:r>
        <w:t xml:space="preserve"> and sigmoidal assigned threshold value</w:t>
      </w:r>
      <w:r w:rsidR="008238CB">
        <w:t xml:space="preserve"> </w:t>
      </w:r>
      <w:r w:rsidR="008238CB" w:rsidRPr="00241908">
        <w:t>K</w:t>
      </w:r>
      <w:r w:rsidR="008238CB" w:rsidRPr="00241908">
        <w:rPr>
          <w:vertAlign w:val="subscript"/>
        </w:rPr>
        <w:t>m</w:t>
      </w:r>
      <w:r>
        <w:t xml:space="preserv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44BC" w:rsidRPr="00241908">
        <w:t xml:space="preserve">Table </w:t>
      </w:r>
      <w:r w:rsidR="00EF44BC" w:rsidRPr="00EF44BC">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w:t>
      </w:r>
      <w:r w:rsidR="00AB2A31">
        <w:t>substantial</w:t>
      </w:r>
      <w:r w:rsidR="00CB6447" w:rsidRPr="00241908">
        <w:t xml:space="preserve"> agreement”</w:t>
      </w:r>
      <w:r w:rsidR="00A56412">
        <w:t xml:space="preserve"> </w:t>
      </w:r>
      <w:sdt>
        <w:sdtPr>
          <w:id w:val="1276823141"/>
          <w:citation/>
        </w:sdtPr>
        <w:sdtEndPr/>
        <w:sdtContent>
          <w:r w:rsidR="00A56412">
            <w:fldChar w:fldCharType="begin"/>
          </w:r>
          <w:r w:rsidR="00A56412">
            <w:instrText xml:space="preserve"> CITATION Jac60 \l 1033 </w:instrText>
          </w:r>
          <w:r w:rsidR="00A56412">
            <w:fldChar w:fldCharType="separate"/>
          </w:r>
          <w:r w:rsidR="00257BB8" w:rsidRPr="00257BB8">
            <w:rPr>
              <w:noProof/>
            </w:rPr>
            <w:t>(Cohen, 1960)</w:t>
          </w:r>
          <w:r w:rsidR="00A56412">
            <w:fldChar w:fldCharType="end"/>
          </w:r>
        </w:sdtContent>
      </w:sdt>
      <w:r w:rsidR="00722F5F">
        <w:t>,</w:t>
      </w:r>
      <w:r w:rsidR="00A56412">
        <w:t xml:space="preserve"> </w:t>
      </w:r>
      <w:r w:rsidR="00E23487" w:rsidRPr="00241908">
        <w:t>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13F54B9E"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w:t>
      </w:r>
      <w:proofErr w:type="spellStart"/>
      <w:r w:rsidRPr="00241908">
        <w:t>IoD</w:t>
      </w:r>
      <w:proofErr w:type="spellEnd"/>
      <w:r w:rsidRPr="00241908">
        <w:t xml:space="preserve"> somewhat</w:t>
      </w:r>
      <w:r w:rsidR="0015590E" w:rsidRPr="00241908">
        <w:t xml:space="preserve">, but </w:t>
      </w:r>
      <w:proofErr w:type="gramStart"/>
      <w:r w:rsidR="0015590E" w:rsidRPr="00241908">
        <w:t>overall</w:t>
      </w:r>
      <w:proofErr w:type="gramEnd"/>
      <w:r w:rsidR="0015590E" w:rsidRPr="00241908">
        <w:t xml:space="preserve"> the orchard trees are largely differentiable from the surrounding forest due to the gridded nature of the </w:t>
      </w:r>
      <w:r w:rsidR="0015590E" w:rsidRPr="00241908">
        <w:lastRenderedPageBreak/>
        <w:t>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44BC" w:rsidRPr="00241908">
        <w:t xml:space="preserve">Figure </w:t>
      </w:r>
      <w:r w:rsidR="00EF44BC" w:rsidRPr="00EF44BC">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it is due actual heterogeneity; crown extraction from LiDAR is itself highly parameter dependent.</w:t>
      </w:r>
      <w:r w:rsidR="008027E6">
        <w:t xml:space="preserve"> </w:t>
      </w:r>
      <w:r w:rsidR="0093091C" w:rsidRPr="00241908">
        <w:t xml:space="preserve">The high kappa value of this classification suggests that the </w:t>
      </w:r>
      <w:proofErr w:type="spellStart"/>
      <w:r w:rsidR="0093091C" w:rsidRPr="00241908">
        <w:t>IoD</w:t>
      </w:r>
      <w:proofErr w:type="spellEnd"/>
      <w:r w:rsidR="0093091C" w:rsidRPr="00241908">
        <w:t xml:space="preserve"> alone is sufficient to differentiate the orchard from surrounding trees</w:t>
      </w:r>
      <w:r w:rsidR="006E0C53">
        <w:t xml:space="preserve"> without any other supporting </w:t>
      </w:r>
      <w:ins w:id="74" w:author="Jones, Sky" w:date="2021-02-23T19:20:00Z">
        <w:r w:rsidR="00F14C81">
          <w:t xml:space="preserve">input </w:t>
        </w:r>
      </w:ins>
      <w:r w:rsidR="006E0C53">
        <w:t>data.</w:t>
      </w:r>
    </w:p>
    <w:p w14:paraId="593DB5B8" w14:textId="5ABE8986" w:rsidR="006E0C53" w:rsidRDefault="00980408" w:rsidP="006644EE">
      <w:pPr>
        <w:spacing w:after="120"/>
      </w:pPr>
      <w:r>
        <w:t>T</w:t>
      </w:r>
      <w:r w:rsidRPr="00241908">
        <w:t xml:space="preserve">he </w:t>
      </w:r>
      <w:r w:rsidR="00B946FF" w:rsidRPr="00241908">
        <w:t xml:space="preserve">classification quality of the </w:t>
      </w:r>
      <w:proofErr w:type="spellStart"/>
      <w:r w:rsidR="00B946FF" w:rsidRPr="00241908">
        <w:t>IoD</w:t>
      </w:r>
      <w:proofErr w:type="spellEnd"/>
      <w:r w:rsidR="00B946FF" w:rsidRPr="00241908">
        <w:t xml:space="preserve">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44BC" w:rsidRPr="00241908">
        <w:t xml:space="preserve">Table </w:t>
      </w:r>
      <w:r w:rsidR="00EF44BC" w:rsidRPr="00EF44BC">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w:t>
      </w:r>
      <w:proofErr w:type="spellStart"/>
      <w:r w:rsidR="009C4402" w:rsidRPr="00241908">
        <w:t>IoD</w:t>
      </w:r>
      <w:proofErr w:type="spellEnd"/>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w:t>
      </w:r>
      <w:r w:rsidR="008238CB" w:rsidRPr="00661449">
        <w:rPr>
          <w:i/>
          <w:iCs/>
        </w:rPr>
        <w:t>r</w:t>
      </w:r>
      <w:r w:rsidRPr="00980408">
        <w:t xml:space="preserve"> is a parameter that will be present in any implementation of the </w:t>
      </w:r>
      <w:proofErr w:type="spellStart"/>
      <w:r w:rsidRPr="00980408">
        <w:t>IoD</w:t>
      </w:r>
      <w:proofErr w:type="spellEnd"/>
      <w:r w:rsidR="00661449">
        <w:t xml:space="preserve">, </w:t>
      </w:r>
      <w:r w:rsidRPr="00980408">
        <w:t>K</w:t>
      </w:r>
      <w:r w:rsidRPr="00661449">
        <w:rPr>
          <w:vertAlign w:val="subscript"/>
        </w:rPr>
        <w:t>m</w:t>
      </w:r>
      <w:r w:rsidRPr="00980408">
        <w:t xml:space="preserve"> is technically a parameter of the sigmoidal function used for scoring and point assignment. </w:t>
      </w:r>
      <w:r w:rsidR="009A48CC" w:rsidRPr="00241908">
        <w:t xml:space="preserve">If the classification quality is maximized and a strongly homogenous pattern is being differentiated from a highly disordered nonpattern, then </w:t>
      </w:r>
      <w:r w:rsidR="008238CB" w:rsidRPr="00661449">
        <w:rPr>
          <w:i/>
          <w:iCs/>
        </w:rPr>
        <w:t>r</w:t>
      </w:r>
      <w:r w:rsidR="009A48CC" w:rsidRPr="00241908">
        <w:t xml:space="preserve"> and K</w:t>
      </w:r>
      <w:r w:rsidR="009A48CC" w:rsidRPr="00241908">
        <w:rPr>
          <w:vertAlign w:val="subscript"/>
        </w:rPr>
        <w:t xml:space="preserve">m </w:t>
      </w:r>
      <w:r w:rsidR="009A48CC" w:rsidRPr="00241908">
        <w:t>respectively characterize the actual pattern scale and deviation</w:t>
      </w:r>
      <w:r w:rsidR="004315F9">
        <w:t xml:space="preserve"> in relation to the relative disorder surrounding it</w:t>
      </w:r>
      <w:r w:rsidR="009A48CC" w:rsidRPr="00241908">
        <w:t>.</w:t>
      </w:r>
      <w:r w:rsidR="00C061E9" w:rsidRPr="00241908">
        <w:t xml:space="preserve"> </w:t>
      </w:r>
      <w:r w:rsidR="002D55B5" w:rsidRPr="00241908">
        <w:t xml:space="preserve">Thus, the characteristic scale of the orchard </w:t>
      </w:r>
      <w:r w:rsidR="004315F9">
        <w:t xml:space="preserve">pattern </w:t>
      </w:r>
      <w:r w:rsidR="002D55B5" w:rsidRPr="00241908">
        <w:t xml:space="preserve">in Site 1 is between 70 to 80 meters, and the </w:t>
      </w:r>
      <w:r w:rsidR="004315F9">
        <w:t>characteristic deviation of the trees in the orchard from the planting pattern is approximately 5m</w:t>
      </w:r>
      <w:r w:rsidR="002D55B5" w:rsidRPr="00241908">
        <w:t>.</w:t>
      </w:r>
    </w:p>
    <w:p w14:paraId="1B1EE11D" w14:textId="3099948C" w:rsidR="00B946FF" w:rsidRDefault="0057384C" w:rsidP="0097682F">
      <w:pPr>
        <w:spacing w:after="120"/>
      </w:pPr>
      <w:r w:rsidRPr="0057384C">
        <w:t xml:space="preserve">These site-specific </w:t>
      </w:r>
      <w:proofErr w:type="spellStart"/>
      <w:r w:rsidRPr="0057384C">
        <w:t>IoD</w:t>
      </w:r>
      <w:proofErr w:type="spellEnd"/>
      <w:r w:rsidRPr="0057384C">
        <w:t xml:space="preserve"> characteristics were determined based on prior knowledge of planting pattern in the form of reference information on tree crowns labeled as either orchard or natural trees. In cases when the prior knowledge of the point pattern is not available, the </w:t>
      </w:r>
      <w:proofErr w:type="spellStart"/>
      <w:r w:rsidRPr="0057384C">
        <w:t>IoD</w:t>
      </w:r>
      <w:proofErr w:type="spellEnd"/>
      <w:r w:rsidRPr="0057384C">
        <w:t xml:space="preserve"> can still be calculated but the interpretation of scale magnitude and scale pattern deviance is limited. </w:t>
      </w:r>
      <w:r w:rsidRPr="00E72FF8">
        <w:t xml:space="preserve">In those cases, it is recommended </w:t>
      </w:r>
      <w:ins w:id="75" w:author="Jones, Sky" w:date="2021-02-23T18:55:00Z">
        <w:r w:rsidR="00F03961">
          <w:t xml:space="preserve">to </w:t>
        </w:r>
      </w:ins>
      <w:r w:rsidRPr="00E72FF8">
        <w:t>us</w:t>
      </w:r>
      <w:ins w:id="76" w:author="Jones, Sky" w:date="2021-02-23T18:55:00Z">
        <w:r w:rsidR="00F03961">
          <w:t>e</w:t>
        </w:r>
      </w:ins>
      <w:del w:id="77" w:author="Jones, Sky" w:date="2021-02-23T18:55:00Z">
        <w:r w:rsidRPr="00E72FF8" w:rsidDel="00F03961">
          <w:delText>ing</w:delText>
        </w:r>
      </w:del>
      <w:r w:rsidRPr="00E72FF8">
        <w:t xml:space="preserve"> the </w:t>
      </w:r>
      <w:proofErr w:type="spellStart"/>
      <w:r w:rsidRPr="00E72FF8">
        <w:t>IoD</w:t>
      </w:r>
      <w:proofErr w:type="spellEnd"/>
      <w:r w:rsidRPr="00E72FF8">
        <w:t xml:space="preserve"> </w:t>
      </w:r>
      <w:del w:id="78" w:author="Jones, Sky" w:date="2021-02-23T18:55:00Z">
        <w:r w:rsidRPr="00E72FF8" w:rsidDel="00F03961">
          <w:delText xml:space="preserve">the </w:delText>
        </w:r>
      </w:del>
      <w:ins w:id="79" w:author="Jones, Sky" w:date="2021-02-23T18:55:00Z">
        <w:r w:rsidR="00F03961">
          <w:t>t</w:t>
        </w:r>
        <w:r w:rsidR="008F24DA">
          <w:t>o</w:t>
        </w:r>
        <w:r w:rsidR="00F03961" w:rsidRPr="00E72FF8">
          <w:t xml:space="preserve"> </w:t>
        </w:r>
      </w:ins>
      <w:r w:rsidRPr="0057384C">
        <w:t xml:space="preserve">study and </w:t>
      </w:r>
      <w:r w:rsidRPr="00E72FF8">
        <w:t>characterize pattern scales on a subset of data before applying it more broadly</w:t>
      </w:r>
      <w:r>
        <w:t>.</w:t>
      </w:r>
    </w:p>
    <w:p w14:paraId="57808AF5" w14:textId="7D12D0C7" w:rsidR="005D5AAE" w:rsidRPr="00241908" w:rsidRDefault="005A68F6" w:rsidP="006644EE">
      <w:pPr>
        <w:pStyle w:val="Heading3"/>
        <w:spacing w:after="120"/>
      </w:pPr>
      <w:r w:rsidRPr="00241908">
        <w:t>Site 2</w:t>
      </w:r>
    </w:p>
    <w:p w14:paraId="3579C54C" w14:textId="7318DBB7" w:rsidR="0052238D" w:rsidRPr="00241908" w:rsidRDefault="00980408" w:rsidP="006644EE">
      <w:pPr>
        <w:spacing w:after="120"/>
      </w:pPr>
      <w:r>
        <w:t xml:space="preserve">Similarly, sensitivity analysis of was performed for </w:t>
      </w:r>
      <w:proofErr w:type="spellStart"/>
      <w:r>
        <w:t>IoD</w:t>
      </w:r>
      <w:proofErr w:type="spellEnd"/>
      <w:r>
        <w:t xml:space="preserve">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44BC" w:rsidRPr="00241908">
        <w:t xml:space="preserve">Table </w:t>
      </w:r>
      <w:r w:rsidR="00EF44BC" w:rsidRPr="00EF44BC">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w:t>
      </w:r>
      <w:r w:rsidR="005E73EA" w:rsidRPr="00661449">
        <w:rPr>
          <w:i/>
          <w:iCs/>
        </w:rPr>
        <w:t>r</w:t>
      </w:r>
      <w:r w:rsidR="0052238D" w:rsidRPr="00241908">
        <w:t xml:space="preserve"> is 25 meters. The corresponding </w:t>
      </w:r>
      <w:r w:rsidR="005E73EA">
        <w:t>overall</w:t>
      </w:r>
      <w:r w:rsidR="005E73EA" w:rsidRPr="00241908">
        <w:t xml:space="preserve"> </w:t>
      </w:r>
      <w:r w:rsidR="0052238D" w:rsidRPr="00241908">
        <w:t xml:space="preserve">accuracy for this classification is </w:t>
      </w:r>
      <w:r w:rsidR="0054672E" w:rsidRPr="00241908">
        <w:t>87</w:t>
      </w:r>
      <w:r w:rsidR="0052238D" w:rsidRPr="00241908">
        <w:t>%.</w:t>
      </w:r>
    </w:p>
    <w:p w14:paraId="02800EBF" w14:textId="0C155FB5" w:rsidR="00CD4497" w:rsidRPr="00241908" w:rsidRDefault="0093091C" w:rsidP="006644EE">
      <w:pPr>
        <w:spacing w:after="120"/>
      </w:pPr>
      <w:r w:rsidRPr="00241908">
        <w:t xml:space="preserve">Like Site 1, the planted trees in this study area display a gridded structure that explains the lower </w:t>
      </w:r>
      <w:proofErr w:type="spellStart"/>
      <w:r w:rsidRPr="00241908">
        <w:t>IoD</w:t>
      </w:r>
      <w:proofErr w:type="spellEnd"/>
      <w:r w:rsidRPr="00241908">
        <w:t xml:space="preserve">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44BC" w:rsidRPr="00241908">
        <w:t xml:space="preserve">Figure </w:t>
      </w:r>
      <w:r w:rsidR="00EF44BC" w:rsidRPr="00EF44BC">
        <w:rPr>
          <w:noProof/>
        </w:rPr>
        <w:t>10</w:t>
      </w:r>
      <w:r w:rsidR="0069453A" w:rsidRPr="00241908">
        <w:fldChar w:fldCharType="end"/>
      </w:r>
      <w:r w:rsidR="0069453A">
        <w:t>)</w:t>
      </w:r>
      <w:r w:rsidRPr="00241908">
        <w:t xml:space="preserve">. </w:t>
      </w:r>
      <w:r w:rsidR="005E73EA">
        <w:t>The kappa coefficient of</w:t>
      </w:r>
      <w:r w:rsidRPr="00241908">
        <w:t xml:space="preserve"> agreement suggest</w:t>
      </w:r>
      <w:r w:rsidR="005E73EA">
        <w:t>s</w:t>
      </w:r>
      <w:r w:rsidRPr="00241908">
        <w:t xml:space="preserve"> planted trees are differentiable from the surrounding trees </w:t>
      </w:r>
      <w:r w:rsidR="00AC7655" w:rsidRPr="00241908">
        <w:t>based on</w:t>
      </w:r>
      <w:r w:rsidRPr="00241908">
        <w:t xml:space="preserve"> the </w:t>
      </w:r>
      <w:proofErr w:type="spellStart"/>
      <w:r w:rsidRPr="00241908">
        <w:t>IoD</w:t>
      </w:r>
      <w:proofErr w:type="spellEnd"/>
      <w:r w:rsidRPr="00241908">
        <w:t xml:space="preserve"> alone.</w:t>
      </w:r>
      <w:r w:rsidR="003727C1" w:rsidRPr="00241908">
        <w:t xml:space="preserve"> </w:t>
      </w:r>
      <w:r w:rsidR="005E73EA">
        <w:t>T</w:t>
      </w:r>
      <w:r w:rsidR="00CD4497" w:rsidRPr="00241908">
        <w:t xml:space="preserve">he sensitivity </w:t>
      </w:r>
      <w:r w:rsidR="005E73EA">
        <w:t>evaluation s</w:t>
      </w:r>
      <w:r w:rsidR="00CD4497" w:rsidRPr="00241908">
        <w:t>uggest</w:t>
      </w:r>
      <w:r w:rsidR="005E73EA">
        <w:t>ed</w:t>
      </w:r>
      <w:r w:rsidR="00CD4497" w:rsidRPr="00241908">
        <w:t xml:space="preserve"> a characteristic scale and pattern deviance for the planted trees, which are 25 meters and 2 meters respectively</w:t>
      </w:r>
      <w:r w:rsidR="005E73EA">
        <w:t xml:space="preserve"> </w:t>
      </w:r>
      <w:r w:rsidR="005E73EA" w:rsidRPr="00241908">
        <w:t>(</w:t>
      </w:r>
      <w:r w:rsidR="005E73EA" w:rsidRPr="00241908">
        <w:fldChar w:fldCharType="begin"/>
      </w:r>
      <w:r w:rsidR="005E73EA" w:rsidRPr="00241908">
        <w:instrText xml:space="preserve"> REF _Ref31230637 \h </w:instrText>
      </w:r>
      <w:r w:rsidR="005E73EA">
        <w:instrText xml:space="preserve"> \* MERGEFORMAT </w:instrText>
      </w:r>
      <w:r w:rsidR="005E73EA" w:rsidRPr="00241908">
        <w:fldChar w:fldCharType="separate"/>
      </w:r>
      <w:r w:rsidR="00EF44BC" w:rsidRPr="00241908">
        <w:t xml:space="preserve">Table </w:t>
      </w:r>
      <w:r w:rsidR="00EF44BC" w:rsidRPr="00EF44BC">
        <w:rPr>
          <w:noProof/>
        </w:rPr>
        <w:t>4</w:t>
      </w:r>
      <w:r w:rsidR="005E73EA" w:rsidRPr="00241908">
        <w:fldChar w:fldCharType="end"/>
      </w:r>
      <w:r w:rsidR="005E73EA" w:rsidRPr="00241908">
        <w:t>)</w:t>
      </w:r>
      <w:r w:rsidR="00CD4497" w:rsidRPr="00241908">
        <w:t>.</w:t>
      </w:r>
    </w:p>
    <w:p w14:paraId="4C0CFB81" w14:textId="1CFFF823" w:rsidR="005D5AAE" w:rsidRPr="00241908" w:rsidRDefault="005A68F6" w:rsidP="006644EE">
      <w:pPr>
        <w:pStyle w:val="Heading3"/>
        <w:spacing w:after="120"/>
      </w:pPr>
      <w:bookmarkStart w:id="80" w:name="_Ref33383449"/>
      <w:r w:rsidRPr="00241908">
        <w:t>Site 3</w:t>
      </w:r>
      <w:bookmarkEnd w:id="80"/>
    </w:p>
    <w:p w14:paraId="6EB765B6" w14:textId="341FA0DD"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EndPr/>
        <w:sdtContent>
          <w:r w:rsidR="009012BC">
            <w:fldChar w:fldCharType="begin"/>
          </w:r>
          <w:r w:rsidR="009012BC">
            <w:instrText xml:space="preserve"> CITATION Jac60 \l 1033 </w:instrText>
          </w:r>
          <w:r w:rsidR="009012BC">
            <w:fldChar w:fldCharType="separate"/>
          </w:r>
          <w:r w:rsidR="00257BB8" w:rsidRPr="00257BB8">
            <w:rPr>
              <w:noProof/>
            </w:rPr>
            <w:t>(Cohen, 1960)</w:t>
          </w:r>
          <w:r w:rsidR="009012BC">
            <w:fldChar w:fldCharType="end"/>
          </w:r>
        </w:sdtContent>
      </w:sdt>
      <w:r w:rsidR="000F68BD" w:rsidRPr="00241908">
        <w:t xml:space="preserve"> </w:t>
      </w:r>
      <w:r w:rsidR="005E73EA">
        <w:t xml:space="preserve">and overall accuracy of 76% </w:t>
      </w:r>
      <w:r w:rsidR="00B160C7">
        <w:t>are</w:t>
      </w:r>
      <w:r w:rsidR="0054672E" w:rsidRPr="00241908">
        <w:t xml:space="preserve">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w:t>
      </w:r>
      <w:r w:rsidR="005E73EA" w:rsidRPr="00B160C7">
        <w:rPr>
          <w:i/>
          <w:iCs/>
        </w:rPr>
        <w:t>r</w:t>
      </w:r>
      <w:r w:rsidR="0054672E" w:rsidRPr="00241908">
        <w:t xml:space="preserve">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44BC" w:rsidRPr="00241908">
        <w:t xml:space="preserve">Table </w:t>
      </w:r>
      <w:r w:rsidR="00EF44BC" w:rsidRPr="00EF44BC">
        <w:rPr>
          <w:noProof/>
        </w:rPr>
        <w:t>5</w:t>
      </w:r>
      <w:r w:rsidRPr="00241908">
        <w:fldChar w:fldCharType="end"/>
      </w:r>
      <w:r>
        <w:t>)</w:t>
      </w:r>
      <w:r w:rsidR="0054672E" w:rsidRPr="00241908">
        <w:t xml:space="preserve">. </w:t>
      </w:r>
    </w:p>
    <w:p w14:paraId="5FE928DB" w14:textId="38C7EA2B" w:rsidR="005E2804" w:rsidRPr="00241908" w:rsidRDefault="00BF0061" w:rsidP="006644EE">
      <w:pPr>
        <w:spacing w:after="120"/>
      </w:pPr>
      <w:r w:rsidRPr="00241908">
        <w:lastRenderedPageBreak/>
        <w:t xml:space="preserve">The classification agreement is lower at this site than </w:t>
      </w:r>
      <w:r w:rsidR="005E73EA">
        <w:t>previous</w:t>
      </w:r>
      <w:r w:rsidR="005E73EA" w:rsidRPr="00241908">
        <w:t xml:space="preserve"> </w:t>
      </w:r>
      <w:r w:rsidR="00194D36">
        <w:t>s</w:t>
      </w:r>
      <w:r w:rsidR="00194D36" w:rsidRPr="00241908">
        <w:t>ites</w:t>
      </w:r>
      <w:r w:rsidRPr="00241908">
        <w:t>.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44BC" w:rsidRPr="00241908">
        <w:t xml:space="preserve">Figure </w:t>
      </w:r>
      <w:r w:rsidR="00EF44BC" w:rsidRPr="00EF44BC">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w:t>
      </w:r>
      <w:ins w:id="81" w:author="Jones, Sky" w:date="2021-02-23T19:21:00Z">
        <w:r w:rsidR="00476C10">
          <w:t xml:space="preserve">pattern </w:t>
        </w:r>
      </w:ins>
      <w:del w:id="82" w:author="Jones, Sky" w:date="2021-02-23T19:21:00Z">
        <w:r w:rsidR="0081096E" w:rsidRPr="00241908" w:rsidDel="00F03DDB">
          <w:delText>deviance</w:delText>
        </w:r>
      </w:del>
      <w:ins w:id="83" w:author="Jones, Sky" w:date="2021-02-23T19:21:00Z">
        <w:r w:rsidR="00F03DDB">
          <w:t>deviation</w:t>
        </w:r>
      </w:ins>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1225EDB3" w:rsidR="006D4E2E" w:rsidRPr="00241908" w:rsidRDefault="00D26A9E" w:rsidP="006644EE">
      <w:pPr>
        <w:spacing w:after="120"/>
      </w:pPr>
      <w:r w:rsidRPr="00241908">
        <w:t xml:space="preserve">These phenomena together elevate the </w:t>
      </w:r>
      <w:proofErr w:type="spellStart"/>
      <w:r w:rsidRPr="00241908">
        <w:t>IoD</w:t>
      </w:r>
      <w:proofErr w:type="spellEnd"/>
      <w:r w:rsidRPr="00241908">
        <w:t xml:space="preserve"> of the main buildings and </w:t>
      </w:r>
      <w:r w:rsidR="005E73EA">
        <w:t>reduce</w:t>
      </w:r>
      <w:r w:rsidR="005E73EA" w:rsidRPr="00241908">
        <w:t xml:space="preserve"> </w:t>
      </w:r>
      <w:r w:rsidR="00F94FC3">
        <w:t xml:space="preserve">the </w:t>
      </w:r>
      <w:proofErr w:type="spellStart"/>
      <w:r w:rsidR="00F94FC3">
        <w:t>IoD</w:t>
      </w:r>
      <w:proofErr w:type="spellEnd"/>
      <w:r w:rsidR="00F94FC3">
        <w:t xml:space="preserve"> </w:t>
      </w:r>
      <w:r w:rsidRPr="00241908">
        <w:t xml:space="preserve">of the auxiliary buildings, </w:t>
      </w:r>
      <w:r w:rsidR="003754C5" w:rsidRPr="00241908">
        <w:t xml:space="preserve">reducing the ability of the </w:t>
      </w:r>
      <w:proofErr w:type="spellStart"/>
      <w:r w:rsidR="003754C5" w:rsidRPr="00241908">
        <w:t>IoD</w:t>
      </w:r>
      <w:proofErr w:type="spellEnd"/>
      <w:r w:rsidR="003754C5" w:rsidRPr="00241908">
        <w:t xml:space="preserve"> alone to differentiate these building types.</w:t>
      </w:r>
      <w:r w:rsidR="005E2804" w:rsidRPr="00241908">
        <w:t xml:space="preserve"> However, the </w:t>
      </w:r>
      <w:proofErr w:type="spellStart"/>
      <w:r w:rsidR="00A94ACD" w:rsidRPr="00241908">
        <w:t>IoD</w:t>
      </w:r>
      <w:proofErr w:type="spellEnd"/>
      <w:r w:rsidR="00A94ACD" w:rsidRPr="00241908">
        <w:t xml:space="preserve"> has some level of classification power even in complex systems and so</w:t>
      </w:r>
      <w:r w:rsidR="006D4E2E" w:rsidRPr="00241908">
        <w:t xml:space="preserve"> can</w:t>
      </w:r>
      <w:r w:rsidR="00423F53">
        <w:t xml:space="preserve"> be used to</w:t>
      </w:r>
      <w:r w:rsidR="00A94ACD" w:rsidRPr="00241908">
        <w:t xml:space="preserve"> </w:t>
      </w:r>
      <w:r w:rsidR="006D4E2E" w:rsidRPr="00241908">
        <w:t>improv</w:t>
      </w:r>
      <w:r w:rsidR="00423F53">
        <w:t>e</w:t>
      </w:r>
      <w:r w:rsidR="006D4E2E" w:rsidRPr="00241908">
        <w:t xml:space="preserve"> the accuracy of classification schemes </w:t>
      </w:r>
      <w:r w:rsidR="00770B00">
        <w:t>based on machine learning</w:t>
      </w:r>
      <w:r w:rsidR="00197158">
        <w:t>; t</w:t>
      </w:r>
      <w:r w:rsidR="005E2804" w:rsidRPr="00241908">
        <w:t xml:space="preserve">he </w:t>
      </w:r>
      <w:proofErr w:type="spellStart"/>
      <w:r w:rsidR="005E2804" w:rsidRPr="00241908">
        <w:t>IoD</w:t>
      </w:r>
      <w:proofErr w:type="spellEnd"/>
      <w:r w:rsidR="005E2804" w:rsidRPr="00241908">
        <w:t xml:space="preserve"> </w:t>
      </w:r>
      <w:r w:rsidR="00197158">
        <w:t>can</w:t>
      </w:r>
      <w:r w:rsidR="005E2804" w:rsidRPr="00241908">
        <w:t xml:space="preserve"> be calculated and added to a dataset, increasing its dimensionality.</w:t>
      </w:r>
    </w:p>
    <w:p w14:paraId="37D79CF1" w14:textId="1277DA99" w:rsidR="00C90020" w:rsidRPr="00241908" w:rsidRDefault="00873835" w:rsidP="006644EE">
      <w:pPr>
        <w:spacing w:after="120"/>
      </w:pPr>
      <w:del w:id="84" w:author="Jones, Sky" w:date="2021-02-23T19:22:00Z">
        <w:r w:rsidDel="00F929D9">
          <w:delText>Higher</w:delText>
        </w:r>
        <w:r w:rsidR="00C90020" w:rsidRPr="00241908" w:rsidDel="00F929D9">
          <w:delText xml:space="preserve"> </w:delText>
        </w:r>
      </w:del>
      <w:ins w:id="85" w:author="Jones, Sky" w:date="2021-02-23T19:22:00Z">
        <w:r w:rsidR="00F929D9">
          <w:t>Peak</w:t>
        </w:r>
        <w:r w:rsidR="00F929D9" w:rsidRPr="00241908">
          <w:t xml:space="preserve"> </w:t>
        </w:r>
      </w:ins>
      <w:r w:rsidR="00C90020" w:rsidRPr="00241908">
        <w:t xml:space="preserve">classification </w:t>
      </w:r>
      <w:del w:id="86" w:author="Jones, Sky" w:date="2021-02-23T19:22:00Z">
        <w:r w:rsidDel="00F929D9">
          <w:delText xml:space="preserve">results </w:delText>
        </w:r>
      </w:del>
      <w:ins w:id="87" w:author="Jones, Sky" w:date="2021-02-23T19:22:00Z">
        <w:r w:rsidR="00F929D9">
          <w:t>accuracy</w:t>
        </w:r>
        <w:r w:rsidR="00F929D9">
          <w:t xml:space="preserve"> </w:t>
        </w:r>
      </w:ins>
      <w:del w:id="88" w:author="Jones, Sky" w:date="2021-02-23T19:22:00Z">
        <w:r w:rsidDel="00F929D9">
          <w:delText>were</w:delText>
        </w:r>
        <w:r w:rsidR="00C90020" w:rsidRPr="00241908" w:rsidDel="00F929D9">
          <w:delText xml:space="preserve"> </w:delText>
        </w:r>
      </w:del>
      <w:ins w:id="89" w:author="Jones, Sky" w:date="2021-02-23T19:22:00Z">
        <w:r w:rsidR="00AF23F7">
          <w:t>was</w:t>
        </w:r>
        <w:r w:rsidR="00F929D9" w:rsidRPr="00241908">
          <w:t xml:space="preserve"> </w:t>
        </w:r>
      </w:ins>
      <w:r w:rsidR="00C90020" w:rsidRPr="00241908">
        <w:t xml:space="preserve">achieved with </w:t>
      </w:r>
      <w:r w:rsidR="009C4402" w:rsidRPr="00241908">
        <w:t>a</w:t>
      </w:r>
      <w:ins w:id="90" w:author="Jones, Sky" w:date="2021-02-23T19:22:00Z">
        <w:r w:rsidR="00032058">
          <w:t>n</w:t>
        </w:r>
      </w:ins>
      <w:r w:rsidR="009C4402" w:rsidRPr="00241908">
        <w:t xml:space="preserve"> </w:t>
      </w:r>
      <w:r w:rsidRPr="00B160C7">
        <w:rPr>
          <w:i/>
          <w:iCs/>
        </w:rPr>
        <w:t>r</w:t>
      </w:r>
      <w:r w:rsidR="009C4402" w:rsidRPr="00241908">
        <w:t xml:space="preserve"> of 19 meters and a K</w:t>
      </w:r>
      <w:r w:rsidR="009C4402" w:rsidRPr="00241908">
        <w:rPr>
          <w:vertAlign w:val="subscript"/>
        </w:rPr>
        <w:t>m</w:t>
      </w:r>
      <w:r w:rsidR="009C4402" w:rsidRPr="00241908">
        <w:t xml:space="preserve"> of 6.5 meters</w:t>
      </w:r>
      <w:r>
        <w:t>. T</w:t>
      </w:r>
      <w:r w:rsidR="00BB2923" w:rsidRPr="00241908">
        <w:t>he respective interpretation of these values as the characteristic pattern scale and pattern deviation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 xml:space="preserve">The placement of building centroids in Site 3, in contrast, are moderately patterned (main buildings) or weakly patterned (auxiliary buildings). Because of this, the ideal </w:t>
      </w:r>
      <w:r w:rsidRPr="00B160C7">
        <w:rPr>
          <w:i/>
          <w:iCs/>
        </w:rPr>
        <w:t>r</w:t>
      </w:r>
      <w:r w:rsidR="00EE28AD" w:rsidRPr="00241908">
        <w:t xml:space="preserve"> and K</w:t>
      </w:r>
      <w:r w:rsidR="00EE28AD" w:rsidRPr="00241908">
        <w:rPr>
          <w:vertAlign w:val="subscript"/>
        </w:rPr>
        <w:t xml:space="preserve">m </w:t>
      </w:r>
      <w:r w:rsidR="00EE28AD" w:rsidRPr="00241908">
        <w:t>do not necessarily describe either pattern bu</w:t>
      </w:r>
      <w:r w:rsidR="006B79BF">
        <w:t>t</w:t>
      </w:r>
      <w:r w:rsidR="00EE28AD" w:rsidRPr="00241908">
        <w:t xml:space="preserve">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w:t>
      </w:r>
      <w:proofErr w:type="spellStart"/>
      <w:r w:rsidR="00D174EC" w:rsidRPr="00241908">
        <w:t>IoD</w:t>
      </w:r>
      <w:proofErr w:type="spellEnd"/>
    </w:p>
    <w:p w14:paraId="7635D777" w14:textId="37897B5B" w:rsidR="009E77D6" w:rsidRPr="00241908" w:rsidRDefault="009E77D6" w:rsidP="006644EE">
      <w:pPr>
        <w:pStyle w:val="Heading3"/>
        <w:spacing w:after="120"/>
      </w:pPr>
      <w:bookmarkStart w:id="91" w:name="_Ref37707675"/>
      <w:r w:rsidRPr="00241908">
        <w:t xml:space="preserve">Scoring and </w:t>
      </w:r>
      <w:r w:rsidR="00E7154C" w:rsidRPr="00241908">
        <w:t xml:space="preserve">Point </w:t>
      </w:r>
      <w:r w:rsidRPr="00241908">
        <w:t>Assignment Functions</w:t>
      </w:r>
      <w:bookmarkEnd w:id="91"/>
    </w:p>
    <w:p w14:paraId="304E1E43" w14:textId="7E2EE04F" w:rsidR="00CD50C8" w:rsidRPr="00241908" w:rsidRDefault="00050567" w:rsidP="006644EE">
      <w:pPr>
        <w:spacing w:after="120"/>
      </w:pPr>
      <w:r>
        <w:t>S</w:t>
      </w:r>
      <w:r w:rsidR="00CD50C8" w:rsidRPr="00241908">
        <w:t xml:space="preserve">wapping any monotonic </w:t>
      </w:r>
      <w:r w:rsidR="00E72ACA">
        <w:t xml:space="preserve">increasing </w:t>
      </w:r>
      <w:r w:rsidR="00CD50C8" w:rsidRPr="00241908">
        <w:t xml:space="preserve">function </w:t>
      </w:r>
      <w:r w:rsidR="00722F5F">
        <w:t>with</w:t>
      </w:r>
      <w:r w:rsidR="00CD50C8" w:rsidRPr="00241908">
        <w:t xml:space="preserve"> another for the purposes of scoring will not change the relative ranking of the disorder of the points, and thus the choice of scoring function is ultimately an aesthetic choice. However, it is convenient to use the same function used to calculate assignment costs to calculate the </w:t>
      </w:r>
      <w:proofErr w:type="spellStart"/>
      <w:r w:rsidR="00CD50C8" w:rsidRPr="00241908">
        <w:t>IoD</w:t>
      </w:r>
      <w:proofErr w:type="spellEnd"/>
      <w:r w:rsidR="00CD50C8" w:rsidRPr="00241908">
        <w:t xml:space="preserve"> to simplify interpretation of the</w:t>
      </w:r>
      <w:r>
        <w:t xml:space="preserve"> results. T</w:t>
      </w:r>
      <w:r w:rsidR="00CD50C8" w:rsidRPr="00241908">
        <w:t xml:space="preserve">he assignment cost function </w:t>
      </w:r>
      <w:r w:rsidR="00CD50C8" w:rsidRPr="000C3C2B">
        <w:rPr>
          <w:i/>
          <w:iCs/>
        </w:rPr>
        <w:t>does</w:t>
      </w:r>
      <w:r w:rsidR="00CD50C8" w:rsidRPr="00241908">
        <w:t xml:space="preserve"> have an impact on what points are assigned to one another, and thus may have an impact on the relative ranking of </w:t>
      </w:r>
      <w:proofErr w:type="spellStart"/>
      <w:r w:rsidR="00CD50C8" w:rsidRPr="00241908">
        <w:t>IoD</w:t>
      </w:r>
      <w:proofErr w:type="spellEnd"/>
      <w:r w:rsidR="00CD50C8" w:rsidRPr="00241908">
        <w:t xml:space="preserve"> scores for points in a set</w:t>
      </w:r>
      <w:r>
        <w:t xml:space="preserve"> (</w:t>
      </w:r>
      <w:r w:rsidR="00CD50C8" w:rsidRPr="00241908">
        <w:fldChar w:fldCharType="begin"/>
      </w:r>
      <w:r w:rsidR="00CD50C8" w:rsidRPr="00241908">
        <w:instrText xml:space="preserve"> REF _Ref30352305 \h </w:instrText>
      </w:r>
      <w:r w:rsidR="00CD50C8" w:rsidRPr="00241908">
        <w:fldChar w:fldCharType="separate"/>
      </w:r>
      <w:r w:rsidR="00EF44BC" w:rsidRPr="00241908">
        <w:t xml:space="preserve">Figure </w:t>
      </w:r>
      <w:r w:rsidR="00EF44BC">
        <w:rPr>
          <w:i/>
          <w:iCs/>
          <w:noProof/>
        </w:rPr>
        <w:t>4</w:t>
      </w:r>
      <w:r w:rsidR="00CD50C8" w:rsidRPr="00241908">
        <w:fldChar w:fldCharType="end"/>
      </w:r>
      <w:r>
        <w:t>)</w:t>
      </w:r>
      <w:r w:rsidR="00914DBB" w:rsidRPr="00241908">
        <w:t xml:space="preserve">. Using </w:t>
      </w:r>
      <w:r w:rsidR="00CD50C8"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r w:rsidR="003262C6">
        <w:t>, in turn allowing assignment of points very close in space to one another</w:t>
      </w:r>
      <w:r w:rsidR="00914DBB" w:rsidRPr="00241908">
        <w:t>.</w:t>
      </w:r>
    </w:p>
    <w:p w14:paraId="49E5DD94" w14:textId="68803540" w:rsidR="004C0856" w:rsidRPr="00241908" w:rsidRDefault="004C0856" w:rsidP="006644EE">
      <w:pPr>
        <w:spacing w:after="120"/>
      </w:pPr>
      <w:r w:rsidRPr="00241908">
        <w:lastRenderedPageBreak/>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 </w:t>
      </w:r>
      <w:r w:rsidRPr="00241908">
        <w:t xml:space="preserve">scale-awareness to the </w:t>
      </w:r>
      <w:proofErr w:type="spellStart"/>
      <w:r w:rsidRPr="00241908">
        <w:t>IoD</w:t>
      </w:r>
      <w:proofErr w:type="spellEnd"/>
      <w:r w:rsidRPr="00241908">
        <w:t xml:space="preserve">;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w:t>
      </w:r>
      <w:r w:rsidR="008B790B" w:rsidRPr="00241908">
        <w:t>Without K</w:t>
      </w:r>
      <w:r w:rsidR="008B790B" w:rsidRPr="00241908">
        <w:rPr>
          <w:vertAlign w:val="subscript"/>
        </w:rPr>
        <w:t>m</w:t>
      </w:r>
      <w:r w:rsidR="00871E82">
        <w:t xml:space="preserve"> or a similar </w:t>
      </w:r>
      <w:r w:rsidR="00014E48">
        <w:t>metric,</w:t>
      </w:r>
      <w:r w:rsidR="008B790B" w:rsidRPr="00241908">
        <w:t xml:space="preserve"> the </w:t>
      </w:r>
      <w:proofErr w:type="spellStart"/>
      <w:r w:rsidR="008B790B" w:rsidRPr="00241908">
        <w:t>IoD</w:t>
      </w:r>
      <w:proofErr w:type="spellEnd"/>
      <w:r w:rsidR="008B790B" w:rsidRPr="00241908">
        <w:t xml:space="preserve">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0D83018C" w:rsidR="00287C6B" w:rsidRPr="00241908" w:rsidRDefault="00EB316C" w:rsidP="006644EE">
      <w:pPr>
        <w:spacing w:after="120"/>
      </w:pPr>
      <w:r>
        <w:t>T</w:t>
      </w:r>
      <w:r w:rsidR="00287C6B" w:rsidRPr="00241908">
        <w:t xml:space="preserve">here </w:t>
      </w:r>
      <w:r>
        <w:t>are</w:t>
      </w:r>
      <w:r w:rsidRPr="00241908">
        <w:t xml:space="preserve"> </w:t>
      </w:r>
      <w:r w:rsidR="00DB06F9">
        <w:t>many</w:t>
      </w:r>
      <w:r w:rsidR="00287C6B" w:rsidRPr="00241908">
        <w:t xml:space="preserve">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w:t>
      </w:r>
    </w:p>
    <w:p w14:paraId="5D2525C8" w14:textId="25E45EE2" w:rsidR="002F6171" w:rsidRPr="00241908" w:rsidRDefault="00287C6B" w:rsidP="006644EE">
      <w:pPr>
        <w:spacing w:after="120"/>
      </w:pPr>
      <w:r w:rsidRPr="00241908">
        <w:t xml:space="preserve">Additionally, realignment algorithms are not guaranteed to “correctly” align the neighborhoods, and realigning neighborhoods may also lead to spurious </w:t>
      </w:r>
      <w:r w:rsidR="00EB316C">
        <w:t>reductions</w:t>
      </w:r>
      <w:r w:rsidR="00EB316C" w:rsidRPr="00241908">
        <w:t xml:space="preserve"> </w:t>
      </w:r>
      <w:r w:rsidRPr="00241908">
        <w:t xml:space="preserve">in the </w:t>
      </w:r>
      <w:proofErr w:type="spellStart"/>
      <w:r w:rsidRPr="00241908">
        <w:t>IoD</w:t>
      </w:r>
      <w:proofErr w:type="spellEnd"/>
      <w:r w:rsidRPr="00241908">
        <w:t xml:space="preserve"> even when no pattern similarity exists. If th</w:t>
      </w:r>
      <w:ins w:id="92" w:author="Jones, Sky" w:date="2021-02-23T19:24:00Z">
        <w:r w:rsidR="00A00217">
          <w:t xml:space="preserve">e spurious </w:t>
        </w:r>
      </w:ins>
      <w:del w:id="93" w:author="Jones, Sky" w:date="2021-02-23T19:24:00Z">
        <w:r w:rsidRPr="00241908" w:rsidDel="00A00217">
          <w:delText xml:space="preserve">is </w:delText>
        </w:r>
      </w:del>
      <w:r w:rsidR="00EB316C">
        <w:t>decrease</w:t>
      </w:r>
      <w:ins w:id="94" w:author="Jones, Sky" w:date="2021-02-23T19:24:00Z">
        <w:r w:rsidR="00A00217">
          <w:t xml:space="preserve"> in </w:t>
        </w:r>
        <w:proofErr w:type="spellStart"/>
        <w:r w:rsidR="00A00217">
          <w:t>IoD</w:t>
        </w:r>
      </w:ins>
      <w:proofErr w:type="spellEnd"/>
      <w:r w:rsidRPr="00241908">
        <w:t xml:space="preserve"> exceeds reduction in </w:t>
      </w:r>
      <w:proofErr w:type="spellStart"/>
      <w:r w:rsidRPr="00241908">
        <w:t>IoD</w:t>
      </w:r>
      <w:proofErr w:type="spellEnd"/>
      <w:r w:rsidRPr="00241908">
        <w:t xml:space="preserve"> </w:t>
      </w:r>
      <w:del w:id="95" w:author="Jones, Sky" w:date="2021-02-23T19:24:00Z">
        <w:r w:rsidRPr="00241908" w:rsidDel="00A00217">
          <w:delText xml:space="preserve">when </w:delText>
        </w:r>
      </w:del>
      <w:ins w:id="96" w:author="Jones, Sky" w:date="2021-02-23T19:24:00Z">
        <w:r w:rsidR="00A00217">
          <w:t>where</w:t>
        </w:r>
        <w:r w:rsidR="00A00217" w:rsidRPr="00241908">
          <w:t xml:space="preserve"> </w:t>
        </w:r>
      </w:ins>
      <w:r w:rsidRPr="00241908">
        <w:t xml:space="preserve">true pattern correspondence </w:t>
      </w:r>
      <w:r w:rsidR="00BD1AD3" w:rsidRPr="00241908">
        <w:t>exists,</w:t>
      </w:r>
      <w:r w:rsidRPr="00241908">
        <w:t xml:space="preserve"> then realignment will actually reduce the ability of the </w:t>
      </w:r>
      <w:proofErr w:type="spellStart"/>
      <w:r w:rsidRPr="00241908">
        <w:t>IoD</w:t>
      </w:r>
      <w:proofErr w:type="spellEnd"/>
      <w:r w:rsidRPr="00241908">
        <w:t xml:space="preserve"> to differentiate ordered and disordered point sets</w:t>
      </w:r>
      <w:r w:rsidR="00A521F7">
        <w:t xml:space="preserve"> (</w:t>
      </w:r>
      <w:r w:rsidR="00A521F7" w:rsidRPr="007C2545">
        <w:rPr>
          <w:i/>
          <w:iCs/>
        </w:rPr>
        <w:fldChar w:fldCharType="begin"/>
      </w:r>
      <w:r w:rsidR="00A521F7" w:rsidRPr="007C2545">
        <w:rPr>
          <w:i/>
          <w:iCs/>
        </w:rPr>
        <w:instrText xml:space="preserve"> REF _Ref39658732 \h </w:instrText>
      </w:r>
      <w:r w:rsidR="007C2545">
        <w:rPr>
          <w:i/>
          <w:iCs/>
        </w:rPr>
        <w:instrText xml:space="preserve"> \* MERGEFORMAT </w:instrText>
      </w:r>
      <w:r w:rsidR="00A521F7" w:rsidRPr="007C2545">
        <w:rPr>
          <w:i/>
          <w:iCs/>
        </w:rPr>
      </w:r>
      <w:r w:rsidR="00A521F7" w:rsidRPr="007C2545">
        <w:rPr>
          <w:i/>
          <w:iCs/>
        </w:rPr>
        <w:fldChar w:fldCharType="separate"/>
      </w:r>
      <w:r w:rsidR="00EF44BC" w:rsidRPr="00EF44BC">
        <w:rPr>
          <w:i/>
          <w:iCs/>
        </w:rPr>
        <w:t xml:space="preserve">Figure </w:t>
      </w:r>
      <w:r w:rsidR="00EF44BC">
        <w:rPr>
          <w:i/>
          <w:iCs/>
          <w:noProof/>
        </w:rPr>
        <w:t>7</w:t>
      </w:r>
      <w:r w:rsidR="00A521F7" w:rsidRPr="007C2545">
        <w:rPr>
          <w:i/>
          <w:iCs/>
        </w:rPr>
        <w:fldChar w:fldCharType="end"/>
      </w:r>
      <w:r w:rsidR="00A521F7">
        <w:t>)</w:t>
      </w:r>
      <w:r w:rsidRPr="00241908">
        <w:t>.</w:t>
      </w:r>
      <w:r w:rsidR="001A6C57" w:rsidRPr="00241908">
        <w:t xml:space="preserve"> </w:t>
      </w:r>
      <w:r w:rsidR="0057384C" w:rsidRPr="008065E0">
        <w:t xml:space="preserve">Some types of patterns, such as repeated stamps (red circles and orange triangles in </w:t>
      </w:r>
      <w:r w:rsidR="0057384C" w:rsidRPr="008065E0">
        <w:fldChar w:fldCharType="begin"/>
      </w:r>
      <w:r w:rsidR="0057384C" w:rsidRPr="008065E0">
        <w:instrText xml:space="preserve"> REF _Ref39658732 \h  \* MERGEFORMAT </w:instrText>
      </w:r>
      <w:r w:rsidR="0057384C" w:rsidRPr="008065E0">
        <w:fldChar w:fldCharType="separate"/>
      </w:r>
      <w:r w:rsidR="0057384C" w:rsidRPr="008065E0">
        <w:t xml:space="preserve">Figure </w:t>
      </w:r>
      <w:r w:rsidR="0057384C" w:rsidRPr="008065E0">
        <w:rPr>
          <w:noProof/>
        </w:rPr>
        <w:t>7</w:t>
      </w:r>
      <w:r w:rsidR="0057384C" w:rsidRPr="008065E0">
        <w:fldChar w:fldCharType="end"/>
      </w:r>
      <w:r w:rsidR="0057384C" w:rsidRPr="008065E0">
        <w:t>), show slightly increased discrimination between ordered and disordered points when reorientation is applied</w:t>
      </w:r>
      <w:r w:rsidR="006E7997" w:rsidRPr="008065E0">
        <w:t xml:space="preserve">. The </w:t>
      </w:r>
      <w:r w:rsidR="0057384C" w:rsidRPr="008065E0">
        <w:t>realignment</w:t>
      </w:r>
      <w:r w:rsidR="006E7997" w:rsidRPr="008065E0">
        <w:t xml:space="preserve"> procedure</w:t>
      </w:r>
      <w:r w:rsidR="0057384C" w:rsidRPr="008065E0">
        <w:t xml:space="preserve"> depresses the </w:t>
      </w:r>
      <w:proofErr w:type="spellStart"/>
      <w:r w:rsidR="0057384C" w:rsidRPr="008065E0">
        <w:t>IoD</w:t>
      </w:r>
      <w:proofErr w:type="spellEnd"/>
      <w:r w:rsidR="0057384C" w:rsidRPr="008065E0">
        <w:t xml:space="preserve"> of the unperturbed, ordered points slightly more than it depresses the </w:t>
      </w:r>
      <w:proofErr w:type="spellStart"/>
      <w:r w:rsidR="0057384C" w:rsidRPr="008065E0">
        <w:t>IoD</w:t>
      </w:r>
      <w:proofErr w:type="spellEnd"/>
      <w:r w:rsidR="0057384C" w:rsidRPr="008065E0">
        <w:t xml:space="preserve"> of the disordered points beyond the perturbation distance. More homogenous patterns, such as a square grid</w:t>
      </w:r>
      <w:r w:rsidR="006E7997" w:rsidRPr="008065E0">
        <w:t xml:space="preserve"> (dark blue circles and light blue triangles in </w:t>
      </w:r>
      <w:r w:rsidR="006E7997" w:rsidRPr="008065E0">
        <w:fldChar w:fldCharType="begin"/>
      </w:r>
      <w:r w:rsidR="006E7997" w:rsidRPr="008065E0">
        <w:instrText xml:space="preserve"> REF _Ref39658732 \h  \* MERGEFORMAT </w:instrText>
      </w:r>
      <w:r w:rsidR="006E7997" w:rsidRPr="008065E0">
        <w:fldChar w:fldCharType="separate"/>
      </w:r>
      <w:r w:rsidR="006E7997" w:rsidRPr="008065E0">
        <w:t xml:space="preserve">Figure </w:t>
      </w:r>
      <w:r w:rsidR="006E7997" w:rsidRPr="008065E0">
        <w:rPr>
          <w:noProof/>
        </w:rPr>
        <w:t>7</w:t>
      </w:r>
      <w:r w:rsidR="006E7997" w:rsidRPr="008065E0">
        <w:fldChar w:fldCharType="end"/>
      </w:r>
      <w:r w:rsidR="006E7997" w:rsidRPr="008065E0">
        <w:t>),</w:t>
      </w:r>
      <w:r w:rsidR="0057384C" w:rsidRPr="008065E0">
        <w:t xml:space="preserve"> show reduced discrimination when reorientation is applied. The </w:t>
      </w:r>
      <w:proofErr w:type="spellStart"/>
      <w:r w:rsidR="0057384C" w:rsidRPr="008065E0">
        <w:t>IoD</w:t>
      </w:r>
      <w:proofErr w:type="spellEnd"/>
      <w:r w:rsidR="0057384C" w:rsidRPr="008065E0">
        <w:t xml:space="preserve"> is most effective as a discriminatory metric when the difference between the mean </w:t>
      </w:r>
      <w:proofErr w:type="spellStart"/>
      <w:r w:rsidR="0057384C" w:rsidRPr="008065E0">
        <w:t>IoD</w:t>
      </w:r>
      <w:proofErr w:type="spellEnd"/>
      <w:r w:rsidR="0057384C" w:rsidRPr="008065E0">
        <w:t xml:space="preserve"> of the ordered points and mean </w:t>
      </w:r>
      <w:proofErr w:type="spellStart"/>
      <w:r w:rsidR="0057384C" w:rsidRPr="008065E0">
        <w:t>IoD</w:t>
      </w:r>
      <w:proofErr w:type="spellEnd"/>
      <w:r w:rsidR="0057384C" w:rsidRPr="008065E0">
        <w:t xml:space="preserve"> of the disordered points is maximized.</w:t>
      </w:r>
      <w:r w:rsidR="0057384C" w:rsidRPr="0057384C">
        <w:rPr>
          <w:i/>
          <w:iCs/>
        </w:rPr>
        <w:t xml:space="preserve"> </w:t>
      </w:r>
      <w:r w:rsidR="001A6C57" w:rsidRPr="00241908">
        <w:t>Thus, the use of realignment may or may not be appropriate depending on the intent of the study</w:t>
      </w:r>
      <w:ins w:id="97" w:author="Jones, Sky" w:date="2021-02-23T19:25:00Z">
        <w:r w:rsidR="004836CB">
          <w:t xml:space="preserve"> and nature of the study area</w:t>
        </w:r>
      </w:ins>
      <w:r w:rsidR="001A6C57" w:rsidRPr="00241908">
        <w:t>. Realignment is also computationally expensive</w:t>
      </w:r>
      <w:r w:rsidR="00194D36">
        <w:t xml:space="preserve"> as</w:t>
      </w:r>
      <w:r w:rsidR="001A6C57" w:rsidRPr="00241908">
        <w:t xml:space="preserve"> it requires repeated recalculation of neighborhood point assignments.</w:t>
      </w:r>
    </w:p>
    <w:p w14:paraId="0CCEEA89" w14:textId="1C86D786" w:rsidR="00CC4D83" w:rsidRPr="00241908" w:rsidRDefault="00CC4D83" w:rsidP="006644EE">
      <w:pPr>
        <w:pStyle w:val="Heading1"/>
        <w:spacing w:after="120"/>
      </w:pPr>
      <w:r w:rsidRPr="00241908">
        <w:t>Conclusions</w:t>
      </w:r>
    </w:p>
    <w:p w14:paraId="41945977" w14:textId="606F4D36"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 xml:space="preserve">on the assumption that order is grid-like, an assumption that is </w:t>
      </w:r>
      <w:r w:rsidR="00E61B62">
        <w:t>typically</w:t>
      </w:r>
      <w:r>
        <w:t xml:space="preserve">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14A6F1A0" w:rsidR="00EC0075" w:rsidRPr="00241908" w:rsidRDefault="006F05BF" w:rsidP="006644EE">
      <w:pPr>
        <w:spacing w:after="120"/>
      </w:pPr>
      <w:ins w:id="98" w:author="Jones, Sky" w:date="2021-02-23T19:25:00Z">
        <w:r>
          <w:t xml:space="preserve">Analysis of the </w:t>
        </w:r>
        <w:proofErr w:type="spellStart"/>
        <w:r>
          <w:t>IoD</w:t>
        </w:r>
        <w:proofErr w:type="spellEnd"/>
        <w:r>
          <w:t xml:space="preserve"> as applied to the d</w:t>
        </w:r>
      </w:ins>
      <w:del w:id="99" w:author="Jones, Sky" w:date="2021-02-23T19:25:00Z">
        <w:r w:rsidR="001434FD" w:rsidDel="006F05BF">
          <w:delText>D</w:delText>
        </w:r>
      </w:del>
      <w:r w:rsidR="001434FD">
        <w:t xml:space="preserve">atasets </w:t>
      </w:r>
      <w:del w:id="100" w:author="Jones, Sky" w:date="2021-02-23T19:25:00Z">
        <w:r w:rsidR="001434FD" w:rsidDel="006F05BF">
          <w:delText xml:space="preserve">evaluated </w:delText>
        </w:r>
      </w:del>
      <w:ins w:id="101" w:author="Jones, Sky" w:date="2021-02-23T19:25:00Z">
        <w:r>
          <w:t>presented</w:t>
        </w:r>
        <w:r>
          <w:t xml:space="preserve"> </w:t>
        </w:r>
      </w:ins>
      <w:r w:rsidR="001434FD">
        <w:t>in this study</w:t>
      </w:r>
      <w:r w:rsidR="00555740" w:rsidRPr="00241908">
        <w:t xml:space="preserve"> indicate that the </w:t>
      </w:r>
      <w:proofErr w:type="spellStart"/>
      <w:r w:rsidR="00555740" w:rsidRPr="00241908">
        <w:t>IoD</w:t>
      </w:r>
      <w:proofErr w:type="spellEnd"/>
      <w:r w:rsidR="00555740" w:rsidRPr="00241908">
        <w:t xml:space="preserve"> alone is sufficient to differentiate planted stands of trees, which tend to be planted in curvilinear grids, from mature forest, which displays no pattern in the positioning of trees.</w:t>
      </w:r>
      <w:r w:rsidR="0079703F" w:rsidRPr="00241908">
        <w:t xml:space="preserve"> On this principle the </w:t>
      </w:r>
      <w:proofErr w:type="spellStart"/>
      <w:r w:rsidR="0079703F" w:rsidRPr="00241908">
        <w:t>IoD</w:t>
      </w:r>
      <w:proofErr w:type="spellEnd"/>
      <w:r w:rsidR="0079703F" w:rsidRPr="00241908">
        <w:t xml:space="preserve"> </w:t>
      </w:r>
      <w:r w:rsidR="009E77D6" w:rsidRPr="00241908">
        <w:t>can</w:t>
      </w:r>
      <w:r w:rsidR="0079703F" w:rsidRPr="00241908">
        <w:t xml:space="preserve"> be used to </w:t>
      </w:r>
      <w:r w:rsidR="0079703F" w:rsidRPr="00241908">
        <w:lastRenderedPageBreak/>
        <w:t xml:space="preserve">estimate reforestation extent or identify orchards. </w:t>
      </w:r>
      <w:r w:rsidR="00555740" w:rsidRPr="00241908">
        <w:t xml:space="preserve">The </w:t>
      </w:r>
      <w:proofErr w:type="spellStart"/>
      <w:r w:rsidR="00555740" w:rsidRPr="00241908">
        <w:t>IoD</w:t>
      </w:r>
      <w:proofErr w:type="spellEnd"/>
      <w:r w:rsidR="00555740" w:rsidRPr="00241908">
        <w:t xml:space="preserve"> can also be used to enrich datasets for classification in systems where spatial patterns alone may not be sufficient to make a classification, such as when classifying building types in complex urban systems.</w:t>
      </w:r>
    </w:p>
    <w:p w14:paraId="4719262A" w14:textId="2CD1E2F9" w:rsidR="0079703F" w:rsidRPr="007A1C68" w:rsidRDefault="00BA26EF" w:rsidP="006644EE">
      <w:pPr>
        <w:spacing w:after="120"/>
      </w:pPr>
      <w:r w:rsidRPr="00241908">
        <w:t>Because s</w:t>
      </w:r>
      <w:r w:rsidR="00555740" w:rsidRPr="00241908">
        <w:t xml:space="preserve">patial patterns are inherently scale-dependent phenomena, the </w:t>
      </w:r>
      <w:proofErr w:type="spellStart"/>
      <w:r w:rsidR="00555740" w:rsidRPr="00241908">
        <w:t>IoD</w:t>
      </w:r>
      <w:proofErr w:type="spellEnd"/>
      <w:r w:rsidR="00555740" w:rsidRPr="00241908">
        <w:t xml:space="preserve"> requires </w:t>
      </w:r>
      <w:r w:rsidR="00AD39DD">
        <w:t xml:space="preserve">careful </w:t>
      </w:r>
      <w:r w:rsidR="00555740" w:rsidRPr="00241908">
        <w:t xml:space="preserve">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w:t>
      </w:r>
      <w:r w:rsidR="00DF3CDE" w:rsidRPr="00DF3CDE">
        <w:t>However, if reference information (priori knowledge of the point classification) is available, then a sensitivity analysis and/or an optimization search algorithm can be used to determine the site-specific scale of the pattern and magnitude of the pattern deviation, which are represented by r and K</w:t>
      </w:r>
      <w:r w:rsidR="00DF3CDE" w:rsidRPr="008065E0">
        <w:rPr>
          <w:vertAlign w:val="subscript"/>
        </w:rPr>
        <w:t>m</w:t>
      </w:r>
      <w:r w:rsidR="00DF3CDE" w:rsidRPr="00DF3CDE">
        <w:t xml:space="preserve"> respectively.</w:t>
      </w:r>
      <w:r w:rsidR="00DF3CDE">
        <w:t xml:space="preserve"> </w:t>
      </w:r>
      <w:r w:rsidR="00C8004A" w:rsidRPr="00C8004A">
        <w:t xml:space="preserve">For example, if a sensitivity analysis of </w:t>
      </w:r>
      <w:proofErr w:type="spellStart"/>
      <w:r w:rsidR="00C8004A" w:rsidRPr="00C8004A">
        <w:t>IoD</w:t>
      </w:r>
      <w:proofErr w:type="spellEnd"/>
      <w:r w:rsidR="00C8004A" w:rsidRPr="00C8004A">
        <w:t xml:space="preserve"> parameters finds that an orchard is distinguished optimally from surrounding forest when </w:t>
      </w:r>
      <w:r w:rsidR="00C8004A" w:rsidRPr="008065E0">
        <w:rPr>
          <w:i/>
          <w:iCs/>
        </w:rPr>
        <w:t>r</w:t>
      </w:r>
      <w:r w:rsidR="00C8004A" w:rsidRPr="00C8004A">
        <w:t xml:space="preserve"> is 30m and </w:t>
      </w:r>
      <w:r w:rsidR="00C8004A" w:rsidRPr="008065E0">
        <w:rPr>
          <w:i/>
          <w:iCs/>
        </w:rPr>
        <w:t>K</w:t>
      </w:r>
      <w:r w:rsidR="00C8004A" w:rsidRPr="008065E0">
        <w:rPr>
          <w:i/>
          <w:iCs/>
          <w:vertAlign w:val="subscript"/>
        </w:rPr>
        <w:t>m</w:t>
      </w:r>
      <w:r w:rsidR="00C8004A" w:rsidRPr="008065E0">
        <w:rPr>
          <w:i/>
          <w:iCs/>
        </w:rPr>
        <w:t xml:space="preserve"> </w:t>
      </w:r>
      <w:r w:rsidR="00C8004A" w:rsidRPr="00C8004A">
        <w:t>is 5m, then it can be said that the characteristic scale of the orchard structure is 30m and the characteristic deviance from this structure is 5m.</w:t>
      </w:r>
      <w:r w:rsidR="00AD39DD">
        <w:t xml:space="preserve"> Even if the characteristic scale and pattern deviance of the study site is not of interest, sensitivity analyses such as those demonstrated in this paper allow optimal selection of parameters for the differentiation of ordered and disordered points.</w:t>
      </w:r>
    </w:p>
    <w:p w14:paraId="074AF108" w14:textId="196FAA41" w:rsidR="00404CDC" w:rsidRDefault="00404CDC" w:rsidP="006644EE">
      <w:pPr>
        <w:spacing w:after="120"/>
      </w:pPr>
      <w:r>
        <w:t>Classic pattern recognition algorithms are able to recognize discrete repeating patterns, but do not provide a quantitative measure of disorder.</w:t>
      </w:r>
      <w:r w:rsidR="00094354">
        <w:t xml:space="preserve"> </w:t>
      </w:r>
      <w:r w:rsidR="00DB08B7">
        <w:t xml:space="preserve">Standard </w:t>
      </w:r>
      <w:ins w:id="102" w:author="Jones, Sky" w:date="2021-02-23T19:26:00Z">
        <w:r w:rsidR="007206CB">
          <w:t xml:space="preserve">methods in </w:t>
        </w:r>
      </w:ins>
      <w:r w:rsidR="00DB08B7">
        <w:t>s</w:t>
      </w:r>
      <w:r w:rsidR="00094354">
        <w:t>patial statistics</w:t>
      </w:r>
      <w:ins w:id="103" w:author="Jones, Sky" w:date="2021-02-23T19:26:00Z">
        <w:r w:rsidR="007206CB">
          <w:t xml:space="preserve"> </w:t>
        </w:r>
      </w:ins>
      <w:del w:id="104" w:author="Jones, Sky" w:date="2021-02-23T19:26:00Z">
        <w:r w:rsidR="00DB08B7" w:rsidDel="007206CB">
          <w:delText xml:space="preserve"> methods </w:delText>
        </w:r>
      </w:del>
      <w:r w:rsidR="00BC5139">
        <w:t xml:space="preserve">use </w:t>
      </w:r>
      <w:r w:rsidR="00FC73B2" w:rsidRPr="00FC73B2">
        <w:t xml:space="preserve">a global measure of the point pattern in comparison with </w:t>
      </w:r>
      <w:ins w:id="105" w:author="Jones, Sky" w:date="2021-02-23T18:56:00Z">
        <w:r w:rsidR="003D5C17">
          <w:t xml:space="preserve">a </w:t>
        </w:r>
      </w:ins>
      <w:r w:rsidR="00DB08B7">
        <w:t xml:space="preserve">random </w:t>
      </w:r>
      <w:r w:rsidR="00FC73B2" w:rsidRPr="00FC73B2">
        <w:t>pattern</w:t>
      </w:r>
      <w:r w:rsidR="00DB08B7" w:rsidRPr="00DB08B7">
        <w:t xml:space="preserve"> </w:t>
      </w:r>
      <w:r w:rsidR="00DB08B7">
        <w:t>and therefore a</w:t>
      </w:r>
      <w:ins w:id="106" w:author="Jones, Sky" w:date="2021-02-23T18:56:00Z">
        <w:r w:rsidR="003D5C17">
          <w:t>re</w:t>
        </w:r>
      </w:ins>
      <w:r w:rsidR="00DB08B7">
        <w:t xml:space="preserve"> limited in demonstrating changes in</w:t>
      </w:r>
      <w:ins w:id="107" w:author="Jones, Sky" w:date="2021-02-23T19:27:00Z">
        <w:r w:rsidR="001D3635">
          <w:t xml:space="preserve"> the</w:t>
        </w:r>
      </w:ins>
      <w:r w:rsidR="00DB08B7">
        <w:t xml:space="preserve"> pattern in space</w:t>
      </w:r>
      <w:r w:rsidR="00FC73B2" w:rsidRPr="00FC73B2">
        <w:t>.</w:t>
      </w:r>
      <w:r>
        <w:t xml:space="preserve"> Thus, </w:t>
      </w:r>
      <w:r w:rsidR="00DB08B7">
        <w:t>these</w:t>
      </w:r>
      <w:r>
        <w:t xml:space="preserve"> </w:t>
      </w:r>
      <w:r w:rsidR="008631A5">
        <w:t xml:space="preserve">methods </w:t>
      </w:r>
      <w:r>
        <w:t xml:space="preserve">are not suitable for </w:t>
      </w:r>
      <w:r w:rsidR="00DB08B7">
        <w:t xml:space="preserve">quantifying </w:t>
      </w:r>
      <w:del w:id="108" w:author="Jones, Sky" w:date="2021-02-23T19:27:00Z">
        <w:r w:rsidR="00DB08B7" w:rsidDel="001D3635">
          <w:delText>individual point disorder</w:delText>
        </w:r>
      </w:del>
      <w:ins w:id="109" w:author="Jones, Sky" w:date="2021-02-23T19:27:00Z">
        <w:r w:rsidR="001D3635">
          <w:t xml:space="preserve">pattern disorder </w:t>
        </w:r>
      </w:ins>
      <w:ins w:id="110" w:author="Jones, Sky" w:date="2021-02-23T19:28:00Z">
        <w:r w:rsidR="001D3635">
          <w:t>at the level of</w:t>
        </w:r>
      </w:ins>
      <w:ins w:id="111" w:author="Jones, Sky" w:date="2021-02-23T19:27:00Z">
        <w:r w:rsidR="001D3635">
          <w:t xml:space="preserve"> individual points, which is</w:t>
        </w:r>
      </w:ins>
      <w:r w:rsidR="00DB08B7">
        <w:t xml:space="preserve"> needed for </w:t>
      </w:r>
      <w:r>
        <w:t xml:space="preserve">thresholding operations or for creating additional predictor variables to be used in further analyses. </w:t>
      </w:r>
      <w:r w:rsidR="008D3579">
        <w:t xml:space="preserve">Because the measure </w:t>
      </w:r>
      <w:proofErr w:type="spellStart"/>
      <w:r>
        <w:t>IoD</w:t>
      </w:r>
      <w:proofErr w:type="spellEnd"/>
      <w:r>
        <w:t xml:space="preserve"> </w:t>
      </w:r>
      <w:r w:rsidR="008631A5">
        <w:t>yields</w:t>
      </w:r>
      <w:r>
        <w:t xml:space="preserve"> a </w:t>
      </w:r>
      <w:r w:rsidR="008D3579">
        <w:t>quantitative (</w:t>
      </w:r>
      <w:del w:id="112" w:author="Jones, Sky" w:date="2021-02-23T19:28:00Z">
        <w:r w:rsidR="008D3579" w:rsidDel="00127D76">
          <w:delText xml:space="preserve">though </w:delText>
        </w:r>
      </w:del>
      <w:ins w:id="113" w:author="Jones, Sky" w:date="2021-02-23T19:28:00Z">
        <w:r w:rsidR="00127D76">
          <w:t>albeit</w:t>
        </w:r>
        <w:r w:rsidR="00127D76">
          <w:t xml:space="preserve"> </w:t>
        </w:r>
      </w:ins>
      <w:r w:rsidR="008D3579">
        <w:t xml:space="preserve">relative) </w:t>
      </w:r>
      <w:r>
        <w:t>metric</w:t>
      </w:r>
      <w:r w:rsidR="00DB08B7">
        <w:t xml:space="preserve"> at each individual point</w:t>
      </w:r>
      <w:r>
        <w:t xml:space="preserve">, </w:t>
      </w:r>
      <w:r w:rsidR="008D3579">
        <w:t xml:space="preserve">it can </w:t>
      </w:r>
      <w:del w:id="114" w:author="Jones, Sky" w:date="2021-02-23T19:28:00Z">
        <w:r w:rsidR="008D3579" w:rsidDel="00953FE9">
          <w:delText xml:space="preserve">also </w:delText>
        </w:r>
      </w:del>
      <w:r w:rsidR="008D3579">
        <w:t>be used as an additional dimension of analysis for problems that benefit from data enrichment, such as machine learning classification</w:t>
      </w:r>
      <w:r>
        <w:t xml:space="preserve"> in addition to the thresholding studies demonstrated in this paper.</w:t>
      </w:r>
      <w:r w:rsidR="00AD39DD">
        <w:t xml:space="preserve"> For instance, if the </w:t>
      </w:r>
      <w:proofErr w:type="spellStart"/>
      <w:r w:rsidR="00AD39DD">
        <w:t>IoD</w:t>
      </w:r>
      <w:proofErr w:type="spellEnd"/>
      <w:r w:rsidR="00AD39DD">
        <w:t xml:space="preserve"> alone is not enough to differentiate anthropogenic and natural structures, the </w:t>
      </w:r>
      <w:proofErr w:type="spellStart"/>
      <w:r w:rsidR="00AD39DD">
        <w:t>IoD</w:t>
      </w:r>
      <w:proofErr w:type="spellEnd"/>
      <w:r w:rsidR="00AD39DD">
        <w:t xml:space="preserve"> could be added as an additional covariate in a regression analysis.</w:t>
      </w:r>
    </w:p>
    <w:p w14:paraId="79C3B088" w14:textId="31D7FD73"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w:t>
      </w:r>
      <w:proofErr w:type="spellStart"/>
      <w:r w:rsidRPr="00241908">
        <w:t>IoD</w:t>
      </w:r>
      <w:proofErr w:type="spellEnd"/>
      <w:r w:rsidRPr="00241908">
        <w:t>, as well as its utility in classification problems beyond the scope of what is presented here.</w:t>
      </w:r>
      <w:r w:rsidR="0000428F" w:rsidRPr="00241908">
        <w:t xml:space="preserve"> In particular, the </w:t>
      </w:r>
      <w:proofErr w:type="spellStart"/>
      <w:r w:rsidR="0000428F" w:rsidRPr="00241908">
        <w:t>IoD</w:t>
      </w:r>
      <w:proofErr w:type="spellEnd"/>
      <w:r w:rsidR="0000428F" w:rsidRPr="00241908">
        <w:t xml:space="preserve">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6D6B8573"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w:t>
      </w:r>
      <w:r w:rsidR="0050114D">
        <w:t xml:space="preserve"> and Nashville building centroids</w:t>
      </w:r>
      <w:r w:rsidRPr="00241908">
        <w:t xml:space="preserve">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lastRenderedPageBreak/>
        <w:t>Tables and Figures</w:t>
      </w:r>
    </w:p>
    <w:p w14:paraId="5B2347DE" w14:textId="417539CD" w:rsidR="005B5779" w:rsidRPr="00241908" w:rsidRDefault="005B5779" w:rsidP="006644EE">
      <w:pPr>
        <w:pStyle w:val="Caption"/>
        <w:keepNext/>
        <w:spacing w:after="120"/>
        <w:rPr>
          <w:i w:val="0"/>
          <w:iCs w:val="0"/>
        </w:rPr>
      </w:pPr>
      <w:bookmarkStart w:id="115"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1</w:t>
      </w:r>
      <w:r w:rsidR="00C13DFC" w:rsidRPr="00241908">
        <w:rPr>
          <w:i w:val="0"/>
          <w:iCs w:val="0"/>
          <w:noProof/>
        </w:rPr>
        <w:fldChar w:fldCharType="end"/>
      </w:r>
      <w:bookmarkEnd w:id="115"/>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w:t>
      </w:r>
      <w:proofErr w:type="spellStart"/>
      <w:r w:rsidRPr="00241908">
        <w:rPr>
          <w:i w:val="0"/>
          <w:iCs w:val="0"/>
        </w:rPr>
        <w:t>IoD</w:t>
      </w:r>
      <w:proofErr w:type="spellEnd"/>
      <w:r w:rsidRPr="00241908">
        <w:rPr>
          <w:i w:val="0"/>
          <w:iCs w:val="0"/>
        </w:rPr>
        <w:t xml:space="preserve">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0F11BFFC"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2</w:t>
      </w:r>
      <w:r w:rsidR="00C13DFC" w:rsidRPr="00241908">
        <w:rPr>
          <w:i w:val="0"/>
          <w:iCs w:val="0"/>
          <w:noProof/>
        </w:rPr>
        <w:fldChar w:fldCharType="end"/>
      </w:r>
      <w:r w:rsidRPr="00241908">
        <w:rPr>
          <w:i w:val="0"/>
          <w:iCs w:val="0"/>
        </w:rPr>
        <w:t xml:space="preserve">. Summary of classification results for each study area. Classification quality was assessed using Cohen’s kappa coefficient (κ) and accuracy.  Differentiation of natural and planted trees using only the </w:t>
      </w:r>
      <w:proofErr w:type="spellStart"/>
      <w:r w:rsidRPr="00241908">
        <w:rPr>
          <w:i w:val="0"/>
          <w:iCs w:val="0"/>
        </w:rPr>
        <w:t>IoD</w:t>
      </w:r>
      <w:proofErr w:type="spellEnd"/>
      <w:r w:rsidRPr="00241908">
        <w:rPr>
          <w:i w:val="0"/>
          <w:iCs w:val="0"/>
        </w:rPr>
        <w:t xml:space="preserve"> displays moderate to high classification agreement, indicating that the </w:t>
      </w:r>
      <w:proofErr w:type="spellStart"/>
      <w:r w:rsidRPr="00241908">
        <w:rPr>
          <w:i w:val="0"/>
          <w:iCs w:val="0"/>
        </w:rPr>
        <w:t>IoD</w:t>
      </w:r>
      <w:proofErr w:type="spellEnd"/>
      <w:r w:rsidRPr="00241908">
        <w:rPr>
          <w:i w:val="0"/>
          <w:iCs w:val="0"/>
        </w:rPr>
        <w:t xml:space="preserve"> alone is sufficient to differentiate planted and naturally occurring tree stands. Differentiation of building types shows weaker agreement. For this purpose, the </w:t>
      </w:r>
      <w:proofErr w:type="spellStart"/>
      <w:r w:rsidRPr="00241908">
        <w:rPr>
          <w:i w:val="0"/>
          <w:iCs w:val="0"/>
        </w:rPr>
        <w:t>IoD</w:t>
      </w:r>
      <w:proofErr w:type="spellEnd"/>
      <w:r w:rsidRPr="00241908">
        <w:rPr>
          <w:i w:val="0"/>
          <w:iCs w:val="0"/>
        </w:rPr>
        <w:t xml:space="preserve">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B309FEE">
            <wp:extent cx="4251362"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2"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368FF26A" w:rsidR="002E297E" w:rsidRPr="00241908" w:rsidRDefault="002E297E" w:rsidP="006644EE">
      <w:pPr>
        <w:pStyle w:val="Caption"/>
        <w:keepNext/>
        <w:spacing w:after="120"/>
        <w:rPr>
          <w:i w:val="0"/>
          <w:iCs w:val="0"/>
        </w:rPr>
      </w:pPr>
      <w:bookmarkStart w:id="116" w:name="_Ref31489808"/>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116"/>
      <w:r w:rsidRPr="00241908">
        <w:rPr>
          <w:i w:val="0"/>
          <w:iCs w:val="0"/>
        </w:rPr>
        <w:t xml:space="preserve">. Sensitivity </w:t>
      </w:r>
      <w:r w:rsidR="00C662A3">
        <w:rPr>
          <w:i w:val="0"/>
          <w:iCs w:val="0"/>
        </w:rPr>
        <w:t xml:space="preserve">evaluation of the </w:t>
      </w:r>
      <w:proofErr w:type="spellStart"/>
      <w:r w:rsidR="00C662A3">
        <w:rPr>
          <w:i w:val="0"/>
          <w:iCs w:val="0"/>
        </w:rPr>
        <w:t>IoD</w:t>
      </w:r>
      <w:proofErr w:type="spellEnd"/>
      <w:r w:rsidR="00C662A3" w:rsidRPr="00241908">
        <w:rPr>
          <w:i w:val="0"/>
          <w:iCs w:val="0"/>
        </w:rPr>
        <w:t xml:space="preserve"> </w:t>
      </w:r>
      <w:r w:rsidRPr="00241908">
        <w:rPr>
          <w:i w:val="0"/>
          <w:iCs w:val="0"/>
        </w:rPr>
        <w:t xml:space="preserve">for Site 1 </w:t>
      </w:r>
      <w:r w:rsidR="0035335C">
        <w:rPr>
          <w:i w:val="0"/>
          <w:iCs w:val="0"/>
        </w:rPr>
        <w:t xml:space="preserve">(orchard in TN)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sidRPr="008065E0">
        <w:t>r</w:t>
      </w:r>
      <w:r w:rsidR="00C662A3">
        <w:rPr>
          <w:i w:val="0"/>
          <w:iCs w:val="0"/>
        </w:rPr>
        <w:t xml:space="preserve">) and </w:t>
      </w:r>
      <w:r w:rsidR="0035335C">
        <w:rPr>
          <w:i w:val="0"/>
          <w:iCs w:val="0"/>
        </w:rPr>
        <w:t>midpoint</w:t>
      </w:r>
      <w:r w:rsidR="00980408">
        <w:rPr>
          <w:i w:val="0"/>
          <w:iCs w:val="0"/>
        </w:rPr>
        <w:t xml:space="preserve"> of sigmoidal function (</w:t>
      </w:r>
      <w:r w:rsidR="00980408" w:rsidRPr="008065E0">
        <w:t>K</w:t>
      </w:r>
      <w:r w:rsidR="00980408" w:rsidRPr="008065E0">
        <w:rPr>
          <w:vertAlign w:val="subscript"/>
        </w:rPr>
        <w:t>m</w:t>
      </w:r>
      <w:r w:rsidR="00980408">
        <w:rPr>
          <w:i w:val="0"/>
          <w:iCs w:val="0"/>
        </w:rPr>
        <w:t>)</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0C2A512C" w:rsidR="002E297E" w:rsidRPr="00241908" w:rsidRDefault="002E297E" w:rsidP="006644EE">
      <w:pPr>
        <w:pStyle w:val="Caption"/>
        <w:keepNext/>
        <w:spacing w:after="120"/>
        <w:rPr>
          <w:i w:val="0"/>
          <w:iCs w:val="0"/>
        </w:rPr>
      </w:pPr>
      <w:bookmarkStart w:id="117"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117"/>
      <w:r w:rsidRPr="00241908">
        <w:rPr>
          <w:i w:val="0"/>
          <w:iCs w:val="0"/>
        </w:rPr>
        <w:t>. Sensitivity test for Site 2</w:t>
      </w:r>
      <w:r w:rsidR="0035335C">
        <w:rPr>
          <w:i w:val="0"/>
          <w:iCs w:val="0"/>
        </w:rPr>
        <w:t xml:space="preserve"> (replanted forest in NC)</w:t>
      </w:r>
      <w:r w:rsidRPr="00241908">
        <w:rPr>
          <w:i w:val="0"/>
          <w:iCs w:val="0"/>
        </w:rPr>
        <w:t xml:space="preserve"> with an </w:t>
      </w:r>
      <w:proofErr w:type="spellStart"/>
      <w:r w:rsidRPr="00241908">
        <w:rPr>
          <w:i w:val="0"/>
          <w:iCs w:val="0"/>
        </w:rPr>
        <w:t>IoD</w:t>
      </w:r>
      <w:proofErr w:type="spellEnd"/>
      <w:r w:rsidRPr="00241908">
        <w:rPr>
          <w:i w:val="0"/>
          <w:iCs w:val="0"/>
        </w:rPr>
        <w:t xml:space="preserve">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1B51E8E0" w:rsidR="002E297E" w:rsidRPr="00241908" w:rsidRDefault="002E297E" w:rsidP="006644EE">
      <w:pPr>
        <w:pStyle w:val="Caption"/>
        <w:keepNext/>
        <w:spacing w:after="120"/>
        <w:rPr>
          <w:i w:val="0"/>
          <w:iCs w:val="0"/>
        </w:rPr>
      </w:pPr>
      <w:bookmarkStart w:id="118"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118"/>
      <w:r w:rsidRPr="00241908">
        <w:rPr>
          <w:i w:val="0"/>
          <w:iCs w:val="0"/>
        </w:rPr>
        <w:t xml:space="preserve">. Sensitivity test for Site 3 (building centroids in </w:t>
      </w:r>
      <w:r w:rsidR="005E73EA">
        <w:rPr>
          <w:i w:val="0"/>
          <w:iCs w:val="0"/>
        </w:rPr>
        <w:t>a</w:t>
      </w:r>
      <w:r w:rsidRPr="00241908">
        <w:rPr>
          <w:i w:val="0"/>
          <w:iCs w:val="0"/>
        </w:rPr>
        <w:t xml:space="preserve"> neighborhood in Nashville, TN) with an </w:t>
      </w:r>
      <w:proofErr w:type="spellStart"/>
      <w:r w:rsidRPr="00241908">
        <w:rPr>
          <w:i w:val="0"/>
          <w:iCs w:val="0"/>
        </w:rPr>
        <w:t>IoD</w:t>
      </w:r>
      <w:proofErr w:type="spellEnd"/>
      <w:r w:rsidRPr="00241908">
        <w:rPr>
          <w:i w:val="0"/>
          <w:iCs w:val="0"/>
        </w:rPr>
        <w:t xml:space="preserve">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4622F9BF" w:rsidR="005F48E0" w:rsidRPr="00241908" w:rsidRDefault="00F26584" w:rsidP="005F48E0">
      <w:pPr>
        <w:keepNext/>
        <w:spacing w:after="120"/>
        <w:jc w:val="center"/>
      </w:pPr>
      <w:r>
        <w:rPr>
          <w:noProof/>
        </w:rPr>
        <w:drawing>
          <wp:inline distT="0" distB="0" distL="0" distR="0" wp14:anchorId="2A907120" wp14:editId="3CE0781E">
            <wp:extent cx="5925984" cy="2322709"/>
            <wp:effectExtent l="0" t="0" r="508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srcRect l="14828" t="12214" r="25305" b="57421"/>
                    <a:stretch/>
                  </pic:blipFill>
                  <pic:spPr bwMode="auto">
                    <a:xfrm>
                      <a:off x="0" y="0"/>
                      <a:ext cx="5952613" cy="2333146"/>
                    </a:xfrm>
                    <a:prstGeom prst="rect">
                      <a:avLst/>
                    </a:prstGeom>
                    <a:ln>
                      <a:noFill/>
                    </a:ln>
                    <a:extLst>
                      <a:ext uri="{53640926-AAD7-44D8-BBD7-CCE9431645EC}">
                        <a14:shadowObscured xmlns:a14="http://schemas.microsoft.com/office/drawing/2010/main"/>
                      </a:ext>
                    </a:extLst>
                  </pic:spPr>
                </pic:pic>
              </a:graphicData>
            </a:graphic>
          </wp:inline>
        </w:drawing>
      </w:r>
    </w:p>
    <w:p w14:paraId="42A27EE1" w14:textId="460FD0BA" w:rsidR="005F48E0" w:rsidRPr="00241908" w:rsidRDefault="005F48E0" w:rsidP="005F48E0">
      <w:pPr>
        <w:pStyle w:val="Caption"/>
        <w:spacing w:after="120"/>
        <w:jc w:val="center"/>
        <w:rPr>
          <w:rFonts w:eastAsia="Times New Roman"/>
          <w:i w:val="0"/>
          <w:iCs w:val="0"/>
          <w:sz w:val="24"/>
          <w:szCs w:val="24"/>
        </w:rPr>
      </w:pPr>
      <w:bookmarkStart w:id="119"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1</w:t>
      </w:r>
      <w:r w:rsidRPr="00241908">
        <w:rPr>
          <w:i w:val="0"/>
          <w:iCs w:val="0"/>
          <w:noProof/>
        </w:rPr>
        <w:fldChar w:fldCharType="end"/>
      </w:r>
      <w:bookmarkEnd w:id="119"/>
      <w:r w:rsidRPr="00241908">
        <w:rPr>
          <w:i w:val="0"/>
          <w:iCs w:val="0"/>
        </w:rPr>
        <w:t xml:space="preserve">. Generalized </w:t>
      </w:r>
      <w:r w:rsidR="00B717B0">
        <w:rPr>
          <w:i w:val="0"/>
          <w:iCs w:val="0"/>
        </w:rPr>
        <w:t xml:space="preserve">algorithm </w:t>
      </w:r>
      <w:r w:rsidRPr="00241908">
        <w:rPr>
          <w:i w:val="0"/>
          <w:iCs w:val="0"/>
        </w:rPr>
        <w:t xml:space="preserve">for calculating the </w:t>
      </w:r>
      <w:proofErr w:type="spellStart"/>
      <w:r w:rsidRPr="00241908">
        <w:rPr>
          <w:i w:val="0"/>
          <w:iCs w:val="0"/>
        </w:rPr>
        <w:t>IoD</w:t>
      </w:r>
      <w:proofErr w:type="spellEnd"/>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 xml:space="preserve">can vary between implementations of the </w:t>
      </w:r>
      <w:proofErr w:type="spellStart"/>
      <w:r>
        <w:rPr>
          <w:i w:val="0"/>
          <w:iCs w:val="0"/>
        </w:rPr>
        <w:t>IoD</w:t>
      </w:r>
      <w:proofErr w:type="spellEnd"/>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67C752EC" w:rsidR="00C71F37" w:rsidRPr="007265EF" w:rsidRDefault="005F48E0" w:rsidP="007265EF">
      <w:pPr>
        <w:pStyle w:val="Caption"/>
        <w:jc w:val="center"/>
      </w:pPr>
      <w:bookmarkStart w:id="120"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44BC">
        <w:rPr>
          <w:i w:val="0"/>
          <w:iCs w:val="0"/>
          <w:noProof/>
        </w:rPr>
        <w:t>2</w:t>
      </w:r>
      <w:r w:rsidRPr="00E559DF">
        <w:rPr>
          <w:i w:val="0"/>
          <w:iCs w:val="0"/>
        </w:rPr>
        <w:fldChar w:fldCharType="end"/>
      </w:r>
      <w:bookmarkEnd w:id="120"/>
      <w:r>
        <w:rPr>
          <w:i w:val="0"/>
          <w:iCs w:val="0"/>
        </w:rPr>
        <w:t xml:space="preserve">. Illustration of the calculation of the </w:t>
      </w:r>
      <w:proofErr w:type="spellStart"/>
      <w:r>
        <w:rPr>
          <w:i w:val="0"/>
          <w:iCs w:val="0"/>
        </w:rPr>
        <w:t>IoD</w:t>
      </w:r>
      <w:proofErr w:type="spellEnd"/>
      <w:r>
        <w:rPr>
          <w:i w:val="0"/>
          <w:iCs w:val="0"/>
        </w:rPr>
        <w:t xml:space="preserve">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w:t>
      </w:r>
      <w:r w:rsidR="002B6076">
        <w:rPr>
          <w:i w:val="0"/>
          <w:iCs w:val="0"/>
        </w:rPr>
        <w:t xml:space="preserve">is </w:t>
      </w:r>
      <w:r w:rsidR="00414B4F">
        <w:rPr>
          <w:i w:val="0"/>
          <w:iCs w:val="0"/>
        </w:rPr>
        <w:t xml:space="preserve">then repeated </w:t>
      </w:r>
      <w:r w:rsidR="00D45205">
        <w:rPr>
          <w:i w:val="0"/>
          <w:iCs w:val="0"/>
        </w:rPr>
        <w:t xml:space="preserve">by selecting another child point set (F). </w:t>
      </w:r>
      <w:r>
        <w:rPr>
          <w:i w:val="0"/>
          <w:iCs w:val="0"/>
        </w:rPr>
        <w:t xml:space="preserve">The </w:t>
      </w:r>
      <w:proofErr w:type="spellStart"/>
      <w:r>
        <w:rPr>
          <w:i w:val="0"/>
          <w:iCs w:val="0"/>
        </w:rPr>
        <w:t>IoD</w:t>
      </w:r>
      <w:proofErr w:type="spellEnd"/>
      <w:r>
        <w:rPr>
          <w:i w:val="0"/>
          <w:iCs w:val="0"/>
        </w:rPr>
        <w:t xml:space="preserve">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34E761F" w:rsidR="002E297E" w:rsidRPr="00241908" w:rsidRDefault="002E297E" w:rsidP="006644EE">
      <w:pPr>
        <w:pStyle w:val="Caption"/>
        <w:spacing w:after="120"/>
        <w:jc w:val="center"/>
        <w:rPr>
          <w:i w:val="0"/>
          <w:iCs w:val="0"/>
        </w:rPr>
      </w:pPr>
      <w:bookmarkStart w:id="121"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3</w:t>
      </w:r>
      <w:r w:rsidR="00C13DFC" w:rsidRPr="00241908">
        <w:rPr>
          <w:i w:val="0"/>
          <w:iCs w:val="0"/>
          <w:noProof/>
        </w:rPr>
        <w:fldChar w:fldCharType="end"/>
      </w:r>
      <w:bookmarkEnd w:id="121"/>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xml:space="preserve">, where d is the point-pair deviation, n is the function cooperativity </w:t>
      </w:r>
      <w:proofErr w:type="gramStart"/>
      <w:r w:rsidRPr="00241908">
        <w:rPr>
          <w:i w:val="0"/>
          <w:iCs w:val="0"/>
        </w:rPr>
        <w:t>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proofErr w:type="gramEnd"/>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0FFF307D" w:rsidR="002E297E" w:rsidRPr="00241908" w:rsidRDefault="002E297E" w:rsidP="006644EE">
      <w:pPr>
        <w:pStyle w:val="Caption"/>
        <w:spacing w:after="120"/>
        <w:jc w:val="center"/>
        <w:rPr>
          <w:i w:val="0"/>
          <w:iCs w:val="0"/>
        </w:rPr>
      </w:pPr>
      <w:bookmarkStart w:id="122"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4</w:t>
      </w:r>
      <w:r w:rsidR="00C13DFC" w:rsidRPr="00241908">
        <w:rPr>
          <w:i w:val="0"/>
          <w:iCs w:val="0"/>
          <w:noProof/>
        </w:rPr>
        <w:fldChar w:fldCharType="end"/>
      </w:r>
      <w:bookmarkEnd w:id="122"/>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 xml:space="preserve">on point assignment and </w:t>
      </w:r>
      <w:proofErr w:type="spellStart"/>
      <w:r w:rsidR="000A29EA">
        <w:rPr>
          <w:i w:val="0"/>
          <w:iCs w:val="0"/>
        </w:rPr>
        <w:t>IoD</w:t>
      </w:r>
      <w:proofErr w:type="spellEnd"/>
      <w:r w:rsidR="000A29EA">
        <w:rPr>
          <w:i w:val="0"/>
          <w:iCs w:val="0"/>
        </w:rPr>
        <w:t xml:space="preserve">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w:t>
      </w:r>
      <w:proofErr w:type="spellStart"/>
      <w:r w:rsidRPr="00241908">
        <w:rPr>
          <w:i w:val="0"/>
          <w:iCs w:val="0"/>
        </w:rPr>
        <w:t>IoD</w:t>
      </w:r>
      <w:proofErr w:type="spellEnd"/>
      <w:r w:rsidRPr="00241908">
        <w:rPr>
          <w:i w:val="0"/>
          <w:iCs w:val="0"/>
        </w:rPr>
        <w:t xml:space="preserve">.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68BD2F60" w:rsidR="002E297E" w:rsidRDefault="002E297E" w:rsidP="006644EE">
      <w:pPr>
        <w:pStyle w:val="Caption"/>
        <w:spacing w:after="120"/>
        <w:jc w:val="center"/>
        <w:rPr>
          <w:i w:val="0"/>
          <w:iCs w:val="0"/>
        </w:rPr>
      </w:pPr>
      <w:bookmarkStart w:id="123"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5</w:t>
      </w:r>
      <w:r w:rsidR="00C13DFC" w:rsidRPr="00241908">
        <w:rPr>
          <w:i w:val="0"/>
          <w:iCs w:val="0"/>
          <w:noProof/>
        </w:rPr>
        <w:fldChar w:fldCharType="end"/>
      </w:r>
      <w:bookmarkEnd w:id="123"/>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w:t>
      </w:r>
      <w:proofErr w:type="spellStart"/>
      <w:r w:rsidR="00547015">
        <w:rPr>
          <w:i w:val="0"/>
          <w:iCs w:val="0"/>
        </w:rPr>
        <w:t>IoD</w:t>
      </w:r>
      <w:proofErr w:type="spellEnd"/>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 xml:space="preserve">pattern formed by overlapping a square grid with a copy of the same grid rotated 45 degrees </w:t>
      </w:r>
      <w:r w:rsidR="0001186B">
        <w:rPr>
          <w:i w:val="0"/>
          <w:iCs w:val="0"/>
        </w:rPr>
        <w:t xml:space="preserve">(D), </w:t>
      </w:r>
      <w:r w:rsidR="00A61D69" w:rsidRPr="00241908">
        <w:rPr>
          <w:i w:val="0"/>
          <w:iCs w:val="0"/>
        </w:rPr>
        <w:t>pattern formed by overlapping two offset rectangular grids</w:t>
      </w:r>
      <w:r w:rsidR="008F4B31">
        <w:rPr>
          <w:i w:val="0"/>
          <w:iCs w:val="0"/>
        </w:rPr>
        <w:t xml:space="preserve"> </w:t>
      </w:r>
      <w:r w:rsidR="009F2BDA">
        <w:rPr>
          <w:i w:val="0"/>
          <w:iCs w:val="0"/>
        </w:rPr>
        <w:t>(E)</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58C6CA8D">
            <wp:extent cx="5682887" cy="6888495"/>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hqprint">
                      <a:extLst>
                        <a:ext uri="{28A0092B-C50C-407E-A947-70E740481C1C}">
                          <a14:useLocalDpi xmlns:a14="http://schemas.microsoft.com/office/drawing/2010/main"/>
                        </a:ext>
                      </a:extLst>
                    </a:blip>
                    <a:stretch>
                      <a:fillRect/>
                    </a:stretch>
                  </pic:blipFill>
                  <pic:spPr bwMode="auto">
                    <a:xfrm>
                      <a:off x="0" y="0"/>
                      <a:ext cx="5682887" cy="6888495"/>
                    </a:xfrm>
                    <a:prstGeom prst="rect">
                      <a:avLst/>
                    </a:prstGeom>
                    <a:noFill/>
                    <a:ln>
                      <a:solidFill>
                        <a:schemeClr val="tx1"/>
                      </a:solidFill>
                    </a:ln>
                  </pic:spPr>
                </pic:pic>
              </a:graphicData>
            </a:graphic>
          </wp:inline>
        </w:drawing>
      </w:r>
    </w:p>
    <w:p w14:paraId="047ED9F0" w14:textId="204F74B3" w:rsidR="00070C12" w:rsidRPr="00241908" w:rsidRDefault="00070C12" w:rsidP="00070C12">
      <w:pPr>
        <w:pStyle w:val="Caption"/>
        <w:spacing w:after="120"/>
        <w:jc w:val="center"/>
        <w:rPr>
          <w:i w:val="0"/>
          <w:iCs w:val="0"/>
        </w:rPr>
      </w:pPr>
      <w:bookmarkStart w:id="124"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6</w:t>
      </w:r>
      <w:r w:rsidRPr="00241908">
        <w:rPr>
          <w:i w:val="0"/>
          <w:iCs w:val="0"/>
          <w:noProof/>
        </w:rPr>
        <w:fldChar w:fldCharType="end"/>
      </w:r>
      <w:bookmarkEnd w:id="124"/>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7D7F20C3" w:rsidR="007C15E9" w:rsidRPr="00241908" w:rsidRDefault="007C15E9" w:rsidP="007C15E9">
      <w:pPr>
        <w:pStyle w:val="Caption"/>
        <w:spacing w:after="120"/>
        <w:jc w:val="center"/>
        <w:rPr>
          <w:i w:val="0"/>
          <w:iCs w:val="0"/>
        </w:rPr>
      </w:pPr>
      <w:bookmarkStart w:id="125" w:name="_Ref39658732"/>
      <w:bookmarkStart w:id="126" w:name="_Ref40264003"/>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7</w:t>
      </w:r>
      <w:r w:rsidRPr="00241908">
        <w:rPr>
          <w:i w:val="0"/>
          <w:iCs w:val="0"/>
          <w:noProof/>
        </w:rPr>
        <w:fldChar w:fldCharType="end"/>
      </w:r>
      <w:bookmarkEnd w:id="125"/>
      <w:r w:rsidRPr="00241908">
        <w:rPr>
          <w:i w:val="0"/>
          <w:iCs w:val="0"/>
        </w:rPr>
        <w:t xml:space="preserve">. </w:t>
      </w:r>
      <w:r>
        <w:rPr>
          <w:i w:val="0"/>
          <w:iCs w:val="0"/>
        </w:rPr>
        <w:t xml:space="preserve">Illustration of </w:t>
      </w:r>
      <w:r w:rsidR="007730B6">
        <w:rPr>
          <w:i w:val="0"/>
          <w:iCs w:val="0"/>
        </w:rPr>
        <w:t xml:space="preserve">the </w:t>
      </w:r>
      <w:proofErr w:type="spellStart"/>
      <w:r w:rsidR="007730B6">
        <w:rPr>
          <w:i w:val="0"/>
          <w:iCs w:val="0"/>
        </w:rPr>
        <w:t>IoD</w:t>
      </w:r>
      <w:proofErr w:type="spellEnd"/>
      <w:r w:rsidR="007730B6">
        <w:rPr>
          <w:i w:val="0"/>
          <w:iCs w:val="0"/>
        </w:rPr>
        <w:t xml:space="preserve"> as applied to various patterns</w:t>
      </w:r>
      <w:r>
        <w:rPr>
          <w:i w:val="0"/>
          <w:iCs w:val="0"/>
        </w:rPr>
        <w:t xml:space="preserve"> with increasing noise</w:t>
      </w:r>
      <w:r w:rsidR="00C65621">
        <w:rPr>
          <w:i w:val="0"/>
          <w:iCs w:val="0"/>
        </w:rPr>
        <w:t xml:space="preserve"> beyond the perturbation distance</w:t>
      </w:r>
      <w:r w:rsidR="007730B6">
        <w:rPr>
          <w:i w:val="0"/>
          <w:iCs w:val="0"/>
        </w:rPr>
        <w:t xml:space="preserve"> as a function of distance</w:t>
      </w:r>
      <w:r w:rsidR="00C65621">
        <w:rPr>
          <w:i w:val="0"/>
          <w:iCs w:val="0"/>
        </w:rPr>
        <w:t>.</w:t>
      </w:r>
      <w:r w:rsidR="00216870">
        <w:rPr>
          <w:i w:val="0"/>
          <w:iCs w:val="0"/>
        </w:rPr>
        <w:t xml:space="preserve"> Point sets with a defined pattern</w:t>
      </w:r>
      <w:r w:rsidR="007730B6">
        <w:rPr>
          <w:i w:val="0"/>
          <w:iCs w:val="0"/>
        </w:rPr>
        <w:t xml:space="preserve"> (a repeating stamp or a continuous square grid)</w:t>
      </w:r>
      <w:r w:rsidR="00216870">
        <w:rPr>
          <w:i w:val="0"/>
          <w:iCs w:val="0"/>
        </w:rPr>
        <w:t xml:space="preserve"> were created </w:t>
      </w:r>
      <w:r w:rsidR="007730B6">
        <w:rPr>
          <w:i w:val="0"/>
          <w:iCs w:val="0"/>
        </w:rPr>
        <w:t>and t</w:t>
      </w:r>
      <w:r w:rsidR="00216870">
        <w:rPr>
          <w:i w:val="0"/>
          <w:iCs w:val="0"/>
        </w:rPr>
        <w:t xml:space="preserve">hen perturbed with noise of increasing </w:t>
      </w:r>
      <w:r w:rsidR="00560850">
        <w:rPr>
          <w:i w:val="0"/>
          <w:iCs w:val="0"/>
        </w:rPr>
        <w:t>magnitude</w:t>
      </w:r>
      <w:r w:rsidR="00216870">
        <w:rPr>
          <w:i w:val="0"/>
          <w:iCs w:val="0"/>
        </w:rPr>
        <w:t xml:space="preserve"> beyond the perturbation distance</w:t>
      </w:r>
      <w:r w:rsidR="00D56E95">
        <w:rPr>
          <w:i w:val="0"/>
          <w:iCs w:val="0"/>
        </w:rPr>
        <w:t>. Points to the left of the perturbation distance are perfectly ordered, while those to the right are increasingly disordered. T</w:t>
      </w:r>
      <w:r w:rsidR="007730B6">
        <w:rPr>
          <w:i w:val="0"/>
          <w:iCs w:val="0"/>
        </w:rPr>
        <w:t xml:space="preserve">he </w:t>
      </w:r>
      <w:proofErr w:type="spellStart"/>
      <w:r w:rsidR="007730B6">
        <w:rPr>
          <w:i w:val="0"/>
          <w:iCs w:val="0"/>
        </w:rPr>
        <w:t>IoD</w:t>
      </w:r>
      <w:proofErr w:type="spellEnd"/>
      <w:r w:rsidR="007730B6">
        <w:rPr>
          <w:i w:val="0"/>
          <w:iCs w:val="0"/>
        </w:rPr>
        <w:t xml:space="preserve"> was applied both with and without realignment</w:t>
      </w:r>
      <w:r w:rsidR="00342AE0">
        <w:rPr>
          <w:i w:val="0"/>
          <w:iCs w:val="0"/>
        </w:rPr>
        <w:t>.</w:t>
      </w:r>
      <w:r w:rsidR="007730B6">
        <w:rPr>
          <w:i w:val="0"/>
          <w:iCs w:val="0"/>
        </w:rPr>
        <w:t xml:space="preserve"> A running average of the </w:t>
      </w:r>
      <w:proofErr w:type="spellStart"/>
      <w:r w:rsidR="007730B6">
        <w:rPr>
          <w:i w:val="0"/>
          <w:iCs w:val="0"/>
        </w:rPr>
        <w:t>IoD</w:t>
      </w:r>
      <w:proofErr w:type="spellEnd"/>
      <w:r w:rsidR="007730B6">
        <w:rPr>
          <w:i w:val="0"/>
          <w:iCs w:val="0"/>
        </w:rPr>
        <w:t xml:space="preserve"> for each pattern type is shown</w:t>
      </w:r>
      <w:r w:rsidR="0092416F">
        <w:rPr>
          <w:i w:val="0"/>
          <w:iCs w:val="0"/>
        </w:rPr>
        <w:t xml:space="preserve"> as lines</w:t>
      </w:r>
      <w:r w:rsidR="007730B6">
        <w:rPr>
          <w:i w:val="0"/>
          <w:iCs w:val="0"/>
        </w:rPr>
        <w:t xml:space="preserve">. </w:t>
      </w:r>
      <w:bookmarkEnd w:id="126"/>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11DACB7E" w:rsidR="009F0752" w:rsidRPr="00241908" w:rsidRDefault="009F0752" w:rsidP="009F0752">
      <w:pPr>
        <w:pStyle w:val="Caption"/>
        <w:spacing w:after="120"/>
        <w:jc w:val="center"/>
        <w:rPr>
          <w:i w:val="0"/>
          <w:iCs w:val="0"/>
        </w:rPr>
      </w:pPr>
      <w:bookmarkStart w:id="127"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44BC">
        <w:rPr>
          <w:i w:val="0"/>
          <w:iCs w:val="0"/>
          <w:noProof/>
        </w:rPr>
        <w:t>8</w:t>
      </w:r>
      <w:r w:rsidRPr="00241908">
        <w:rPr>
          <w:i w:val="0"/>
          <w:iCs w:val="0"/>
          <w:noProof/>
        </w:rPr>
        <w:fldChar w:fldCharType="end"/>
      </w:r>
      <w:bookmarkEnd w:id="127"/>
      <w:r w:rsidRPr="00241908">
        <w:rPr>
          <w:i w:val="0"/>
          <w:iCs w:val="0"/>
        </w:rPr>
        <w:t xml:space="preserve">. </w:t>
      </w:r>
      <w:r w:rsidRPr="009F0752">
        <w:rPr>
          <w:i w:val="0"/>
          <w:iCs w:val="0"/>
        </w:rPr>
        <w:t xml:space="preserve">Results from applying two versions of the </w:t>
      </w:r>
      <w:proofErr w:type="spellStart"/>
      <w:r w:rsidRPr="009F0752">
        <w:rPr>
          <w:i w:val="0"/>
          <w:iCs w:val="0"/>
        </w:rPr>
        <w:t>IoD</w:t>
      </w:r>
      <w:proofErr w:type="spellEnd"/>
      <w:r w:rsidRPr="009F0752">
        <w:rPr>
          <w:i w:val="0"/>
          <w:iCs w:val="0"/>
        </w:rPr>
        <w:t xml:space="preserve">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6F5EC380">
            <wp:extent cx="6429375" cy="277680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533731" cy="2821880"/>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1585735D" w:rsidR="002E297E" w:rsidRPr="00241908" w:rsidRDefault="002E297E" w:rsidP="006644EE">
      <w:pPr>
        <w:pStyle w:val="Caption"/>
        <w:spacing w:after="120"/>
        <w:jc w:val="center"/>
        <w:rPr>
          <w:i w:val="0"/>
          <w:iCs w:val="0"/>
        </w:rPr>
      </w:pPr>
      <w:bookmarkStart w:id="128" w:name="_Ref30356519"/>
      <w:bookmarkStart w:id="129"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9</w:t>
      </w:r>
      <w:r w:rsidR="00C13DFC" w:rsidRPr="00241908">
        <w:rPr>
          <w:i w:val="0"/>
          <w:iCs w:val="0"/>
          <w:noProof/>
        </w:rPr>
        <w:fldChar w:fldCharType="end"/>
      </w:r>
      <w:bookmarkEnd w:id="128"/>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an orchard near Crab Orchard, TN. Each point represents a tree crown. Axis units are meters.</w:t>
      </w:r>
      <w:bookmarkEnd w:id="129"/>
      <w:r w:rsidRPr="00241908">
        <w:rPr>
          <w:i w:val="0"/>
          <w:iCs w:val="0"/>
        </w:rPr>
        <w:t xml:space="preserve"> Trees with an </w:t>
      </w:r>
      <w:proofErr w:type="spellStart"/>
      <w:r w:rsidRPr="00241908">
        <w:rPr>
          <w:i w:val="0"/>
          <w:iCs w:val="0"/>
        </w:rPr>
        <w:t>IoD</w:t>
      </w:r>
      <w:proofErr w:type="spellEnd"/>
      <w:r w:rsidRPr="00241908">
        <w:rPr>
          <w:i w:val="0"/>
          <w:iCs w:val="0"/>
        </w:rPr>
        <w:t xml:space="preserve"> value above the threshold are classified as “disordered”, interpreted to be non-orchard trees. Trees with an </w:t>
      </w:r>
      <w:proofErr w:type="spellStart"/>
      <w:r w:rsidRPr="00241908">
        <w:rPr>
          <w:i w:val="0"/>
          <w:iCs w:val="0"/>
        </w:rPr>
        <w:t>IoD</w:t>
      </w:r>
      <w:proofErr w:type="spellEnd"/>
      <w:r w:rsidRPr="00241908">
        <w:rPr>
          <w:i w:val="0"/>
          <w:iCs w:val="0"/>
        </w:rPr>
        <w:t xml:space="preserve">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44E237D">
            <wp:extent cx="4972050" cy="3280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4997380" cy="3297635"/>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5AFE3D82" w:rsidR="002E297E" w:rsidRPr="00241908" w:rsidRDefault="002E297E" w:rsidP="006644EE">
      <w:pPr>
        <w:pStyle w:val="Caption"/>
        <w:spacing w:after="120"/>
        <w:jc w:val="center"/>
        <w:rPr>
          <w:i w:val="0"/>
          <w:iCs w:val="0"/>
        </w:rPr>
      </w:pPr>
      <w:bookmarkStart w:id="130"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10</w:t>
      </w:r>
      <w:r w:rsidR="00C13DFC" w:rsidRPr="00241908">
        <w:rPr>
          <w:i w:val="0"/>
          <w:iCs w:val="0"/>
          <w:noProof/>
        </w:rPr>
        <w:fldChar w:fldCharType="end"/>
      </w:r>
      <w:bookmarkEnd w:id="130"/>
      <w:r w:rsidRPr="00241908">
        <w:rPr>
          <w:i w:val="0"/>
          <w:iCs w:val="0"/>
        </w:rPr>
        <w:t xml:space="preserve">. Results from applying the </w:t>
      </w:r>
      <w:proofErr w:type="spellStart"/>
      <w:r w:rsidRPr="00241908">
        <w:rPr>
          <w:i w:val="0"/>
          <w:iCs w:val="0"/>
        </w:rPr>
        <w:t>IoD</w:t>
      </w:r>
      <w:proofErr w:type="spellEnd"/>
      <w:r w:rsidRPr="00241908">
        <w:rPr>
          <w:i w:val="0"/>
          <w:iCs w:val="0"/>
        </w:rPr>
        <w:t xml:space="preserve"> to trees extracted from a DHM of a mixed planted and natural forest stand near Mooresville, NC. Each point represents a tree crown. Axis units are in meters. Trees with an </w:t>
      </w:r>
      <w:proofErr w:type="spellStart"/>
      <w:r w:rsidRPr="00241908">
        <w:rPr>
          <w:i w:val="0"/>
          <w:iCs w:val="0"/>
        </w:rPr>
        <w:t>IoD</w:t>
      </w:r>
      <w:proofErr w:type="spellEnd"/>
      <w:r w:rsidRPr="00241908">
        <w:rPr>
          <w:i w:val="0"/>
          <w:iCs w:val="0"/>
        </w:rPr>
        <w:t xml:space="preserve"> value above the threshold are classified as “disordered”, interpreted to be naturally occurring trees. Trees with an </w:t>
      </w:r>
      <w:proofErr w:type="spellStart"/>
      <w:r w:rsidRPr="00241908">
        <w:rPr>
          <w:i w:val="0"/>
          <w:iCs w:val="0"/>
        </w:rPr>
        <w:t>IoD</w:t>
      </w:r>
      <w:proofErr w:type="spellEnd"/>
      <w:r w:rsidRPr="00241908">
        <w:rPr>
          <w:i w:val="0"/>
          <w:iCs w:val="0"/>
        </w:rPr>
        <w:t xml:space="preserve">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61D21EFC">
            <wp:extent cx="4876800" cy="25101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4947871" cy="2546700"/>
                    </a:xfrm>
                    <a:prstGeom prst="rect">
                      <a:avLst/>
                    </a:prstGeom>
                    <a:noFill/>
                    <a:ln>
                      <a:noFill/>
                    </a:ln>
                  </pic:spPr>
                </pic:pic>
              </a:graphicData>
            </a:graphic>
          </wp:inline>
        </w:drawing>
      </w:r>
    </w:p>
    <w:p w14:paraId="0F60A216" w14:textId="01E8DE54" w:rsidR="002E297E" w:rsidRPr="00C764D7" w:rsidRDefault="002E297E" w:rsidP="00C764D7">
      <w:pPr>
        <w:pStyle w:val="Caption"/>
        <w:spacing w:after="120"/>
        <w:jc w:val="center"/>
        <w:rPr>
          <w:i w:val="0"/>
          <w:iCs w:val="0"/>
        </w:rPr>
      </w:pPr>
      <w:bookmarkStart w:id="131"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44BC">
        <w:rPr>
          <w:i w:val="0"/>
          <w:iCs w:val="0"/>
          <w:noProof/>
        </w:rPr>
        <w:t>11</w:t>
      </w:r>
      <w:r w:rsidR="00C13DFC" w:rsidRPr="00241908">
        <w:rPr>
          <w:i w:val="0"/>
          <w:iCs w:val="0"/>
          <w:noProof/>
        </w:rPr>
        <w:fldChar w:fldCharType="end"/>
      </w:r>
      <w:bookmarkEnd w:id="131"/>
      <w:r w:rsidRPr="00241908">
        <w:rPr>
          <w:i w:val="0"/>
          <w:iCs w:val="0"/>
        </w:rPr>
        <w:t xml:space="preserve">. Building centroids in Nashville, TN. On the right, the </w:t>
      </w:r>
      <w:proofErr w:type="spellStart"/>
      <w:r w:rsidRPr="00241908">
        <w:rPr>
          <w:i w:val="0"/>
          <w:iCs w:val="0"/>
        </w:rPr>
        <w:t>IoD</w:t>
      </w:r>
      <w:proofErr w:type="spellEnd"/>
      <w:r w:rsidRPr="00241908">
        <w:rPr>
          <w:i w:val="0"/>
          <w:iCs w:val="0"/>
        </w:rPr>
        <w:t xml:space="preserve"> is shown. On the left, classification results are shown for a threshold of 0.7. Buildings with an </w:t>
      </w:r>
      <w:proofErr w:type="spellStart"/>
      <w:r w:rsidRPr="00241908">
        <w:rPr>
          <w:i w:val="0"/>
          <w:iCs w:val="0"/>
        </w:rPr>
        <w:t>IoD</w:t>
      </w:r>
      <w:proofErr w:type="spellEnd"/>
      <w:r w:rsidRPr="00241908">
        <w:rPr>
          <w:i w:val="0"/>
          <w:iCs w:val="0"/>
        </w:rPr>
        <w:t xml:space="preserve">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lastRenderedPageBreak/>
        <w:t>Acknowledgements</w:t>
      </w:r>
    </w:p>
    <w:p w14:paraId="55096A44" w14:textId="52D47EF0" w:rsidR="005C2F7B" w:rsidRDefault="005C2F7B" w:rsidP="005C2F7B">
      <w:r>
        <w:t xml:space="preserve">We thank Dr. </w:t>
      </w:r>
      <w:proofErr w:type="spellStart"/>
      <w:r>
        <w:t>Racha</w:t>
      </w:r>
      <w:proofErr w:type="spellEnd"/>
      <w:r>
        <w:t xml:space="preserve"> El </w:t>
      </w:r>
      <w:proofErr w:type="spellStart"/>
      <w:r>
        <w:t>Kadiri</w:t>
      </w:r>
      <w:proofErr w:type="spellEnd"/>
      <w:r>
        <w:t xml:space="preserve">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01627B25" w14:textId="4024DFC9" w:rsidR="00E9380E" w:rsidRPr="00402848" w:rsidRDefault="00E9380E" w:rsidP="00402848">
      <w:r w:rsidRPr="00E9380E">
        <w:t>This work was partially supported by the Natural Resources Conservation Service (agreement number NR194741XXXXC005)</w:t>
      </w:r>
      <w:r w:rsidR="005F77D0">
        <w:t xml:space="preserve"> and a </w:t>
      </w:r>
      <w:r w:rsidR="005F77D0" w:rsidRPr="00E9380E">
        <w:t>Middle Tennessee State University, Undergraduate Research Experience and Creative Activity (URECA)</w:t>
      </w:r>
      <w:r w:rsidR="005F77D0">
        <w:t xml:space="preserve"> grant.</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77777777" w:rsidR="00707D55" w:rsidRPr="00241908" w:rsidRDefault="00707D55" w:rsidP="006644EE">
          <w:pPr>
            <w:pStyle w:val="Heading1"/>
            <w:spacing w:after="120"/>
          </w:pPr>
          <w:r w:rsidRPr="00241908">
            <w:t>References</w:t>
          </w:r>
        </w:p>
        <w:sdt>
          <w:sdtPr>
            <w:id w:val="-573587230"/>
            <w:bibliography/>
          </w:sdtPr>
          <w:sdtEndPr/>
          <w:sdtContent>
            <w:p w14:paraId="451A9829" w14:textId="7D99764C" w:rsidR="00257BB8" w:rsidRDefault="00707D55" w:rsidP="00257BB8">
              <w:pPr>
                <w:pStyle w:val="Bibliography"/>
                <w:rPr>
                  <w:noProof/>
                </w:rPr>
              </w:pPr>
              <w:r w:rsidRPr="00241908">
                <w:fldChar w:fldCharType="begin"/>
              </w:r>
              <w:r w:rsidRPr="00241908">
                <w:instrText xml:space="preserve"> BIBLIOGRAPHY </w:instrText>
              </w:r>
              <w:r w:rsidRPr="00241908">
                <w:fldChar w:fldCharType="separate"/>
              </w:r>
              <w:r w:rsidR="00257BB8">
                <w:rPr>
                  <w:noProof/>
                </w:rPr>
                <w:t xml:space="preserve">Aksoy, S., Yalniz, I. Z. &amp; Tasdemir, K., 2012. Automatic Detection and Segmentation of Orchards Using Very High Resolution Imagery. </w:t>
              </w:r>
              <w:r w:rsidR="00257BB8">
                <w:rPr>
                  <w:i/>
                  <w:iCs/>
                  <w:noProof/>
                </w:rPr>
                <w:t xml:space="preserve">IEEE Transactions on Geoscience and Remote Sensing, </w:t>
              </w:r>
              <w:r w:rsidR="00257BB8">
                <w:rPr>
                  <w:noProof/>
                </w:rPr>
                <w:t>50(8), pp. 3117-3131.</w:t>
              </w:r>
            </w:p>
            <w:p w14:paraId="0DB347F9" w14:textId="41E4B5B6" w:rsidR="00B54727" w:rsidRPr="008065E0" w:rsidRDefault="00B54727" w:rsidP="008065E0">
              <w:r>
                <w:t xml:space="preserve">Altieri L., Cocchi D., and Roli G., (2018). </w:t>
              </w:r>
              <w:r w:rsidRPr="00B54727">
                <w:t>A new approach to spatial entropy measures</w:t>
              </w:r>
              <w:r>
                <w:t xml:space="preserve">. </w:t>
              </w:r>
              <w:r w:rsidRPr="00B54727">
                <w:t>Environ Ecol Stat (2018) 25:95–110</w:t>
              </w:r>
              <w:r>
                <w:t>.</w:t>
              </w:r>
            </w:p>
            <w:p w14:paraId="284C2BA5" w14:textId="27ABD6CC" w:rsidR="00257BB8" w:rsidRDefault="00257BB8" w:rsidP="00257BB8">
              <w:pPr>
                <w:pStyle w:val="Bibliography"/>
                <w:rPr>
                  <w:noProof/>
                </w:rPr>
              </w:pPr>
              <w:r>
                <w:rPr>
                  <w:noProof/>
                </w:rPr>
                <w:t xml:space="preserve">Antuono, M., Bouscasse, B., Colagrossi, A. &amp; Marrone, S., 2014. A measure of spatial disorder in particle methods. </w:t>
              </w:r>
              <w:r>
                <w:rPr>
                  <w:i/>
                  <w:iCs/>
                  <w:noProof/>
                </w:rPr>
                <w:t xml:space="preserve">Computer Physics Communications, </w:t>
              </w:r>
              <w:r>
                <w:rPr>
                  <w:noProof/>
                </w:rPr>
                <w:t>185(10).</w:t>
              </w:r>
            </w:p>
            <w:p w14:paraId="065C0DEE" w14:textId="7E4085B9" w:rsidR="00782C03" w:rsidRPr="008065E0" w:rsidRDefault="00782C03" w:rsidP="008065E0">
              <w:r>
                <w:t>Bailey</w:t>
              </w:r>
              <w:r w:rsidR="00CA0D6B">
                <w:t>,</w:t>
              </w:r>
              <w:r w:rsidR="00C71019">
                <w:t xml:space="preserve"> T.C &amp; Gatrel, A.C., 1995. Interactive Spatial Data Analysis. New York: Wiley.</w:t>
              </w:r>
            </w:p>
            <w:p w14:paraId="0D332F1D" w14:textId="0F273F4C" w:rsidR="00257BB8" w:rsidRDefault="00257BB8" w:rsidP="00257BB8">
              <w:pPr>
                <w:pStyle w:val="Bibliography"/>
                <w:rPr>
                  <w:noProof/>
                </w:rPr>
              </w:pPr>
              <w:r>
                <w:rPr>
                  <w:noProof/>
                </w:rPr>
                <w:t xml:space="preserve">Besl, P. &amp; McKay, N., 1992. A Method for Registration of 3-D Shapes. </w:t>
              </w:r>
              <w:r>
                <w:rPr>
                  <w:i/>
                  <w:iCs/>
                  <w:noProof/>
                </w:rPr>
                <w:t xml:space="preserve">IEEE Transactions on Pattern Analysis and Machine Intelligence, </w:t>
              </w:r>
              <w:r>
                <w:rPr>
                  <w:noProof/>
                </w:rPr>
                <w:t>14(2), p. 239–256.</w:t>
              </w:r>
            </w:p>
            <w:p w14:paraId="6FB3F3F0" w14:textId="363AA7C4" w:rsidR="00181B94" w:rsidRPr="008065E0" w:rsidRDefault="00181B94" w:rsidP="008065E0">
              <w:r>
                <w:t xml:space="preserve">Batty, M., Robin M., P. Masucci, and K. Stanilov, 2014. </w:t>
              </w:r>
              <w:r w:rsidRPr="00181B94">
                <w:t>Entropy, complexity, and spatial information</w:t>
              </w:r>
              <w:r>
                <w:t xml:space="preserve">. </w:t>
              </w:r>
              <w:r w:rsidRPr="008065E0">
                <w:rPr>
                  <w:i/>
                  <w:iCs/>
                </w:rPr>
                <w:t>J Geogr Syst</w:t>
              </w:r>
              <w:r>
                <w:t>.</w:t>
              </w:r>
              <w:r w:rsidRPr="00181B94">
                <w:t xml:space="preserve"> 16</w:t>
              </w:r>
              <w:r>
                <w:t xml:space="preserve">, pp. </w:t>
              </w:r>
              <w:r w:rsidRPr="00181B94">
                <w:t>363–385</w:t>
              </w:r>
              <w:r>
                <w:t>.</w:t>
              </w:r>
            </w:p>
            <w:p w14:paraId="7FA31AA9" w14:textId="77777777" w:rsidR="00257BB8" w:rsidRDefault="00257BB8" w:rsidP="00257BB8">
              <w:pPr>
                <w:pStyle w:val="Bibliography"/>
                <w:rPr>
                  <w:noProof/>
                </w:rPr>
              </w:pPr>
              <w:r>
                <w:rPr>
                  <w:noProof/>
                </w:rPr>
                <w:t xml:space="preserve">Boeing, G., 2019. Urban Spatial Order: Street Network Orientation, Configuration, and Entropy. </w:t>
              </w:r>
              <w:r>
                <w:rPr>
                  <w:i/>
                  <w:iCs/>
                  <w:noProof/>
                </w:rPr>
                <w:t>Applied Network Science.</w:t>
              </w:r>
            </w:p>
            <w:p w14:paraId="2F42CF44" w14:textId="77777777" w:rsidR="00257BB8" w:rsidRDefault="00257BB8" w:rsidP="00257BB8">
              <w:pPr>
                <w:pStyle w:val="Bibliography"/>
                <w:rPr>
                  <w:noProof/>
                </w:rPr>
              </w:pPr>
              <w:r>
                <w:rPr>
                  <w:noProof/>
                </w:rPr>
                <w:t xml:space="preserve">Cohen, J., 1960. A coefficient of agreement for nominal scales. Educational and Psychological Measurement. </w:t>
              </w:r>
              <w:r>
                <w:rPr>
                  <w:i/>
                  <w:iCs/>
                  <w:noProof/>
                </w:rPr>
                <w:t xml:space="preserve">Educational and Psychological Measurement, </w:t>
              </w:r>
              <w:r>
                <w:rPr>
                  <w:noProof/>
                </w:rPr>
                <w:t>20(1), pp. 37-46.</w:t>
              </w:r>
            </w:p>
            <w:p w14:paraId="31161F92" w14:textId="77777777" w:rsidR="00257BB8" w:rsidRDefault="00257BB8" w:rsidP="00257BB8">
              <w:pPr>
                <w:pStyle w:val="Bibliography"/>
                <w:rPr>
                  <w:noProof/>
                </w:rPr>
              </w:pPr>
              <w:r>
                <w:rPr>
                  <w:noProof/>
                </w:rPr>
                <w:t xml:space="preserve">Dong, P., 2000. Lacunarity for Spatial Heterogeneity Measurement in GIS. </w:t>
              </w:r>
              <w:r>
                <w:rPr>
                  <w:i/>
                  <w:iCs/>
                  <w:noProof/>
                </w:rPr>
                <w:t xml:space="preserve">Annals of GIS, </w:t>
              </w:r>
              <w:r>
                <w:rPr>
                  <w:noProof/>
                </w:rPr>
                <w:t>6(1), pp. 20-26.</w:t>
              </w:r>
            </w:p>
            <w:p w14:paraId="38C602E6" w14:textId="77777777" w:rsidR="00257BB8" w:rsidRDefault="00257BB8" w:rsidP="00257BB8">
              <w:pPr>
                <w:pStyle w:val="Bibliography"/>
                <w:rPr>
                  <w:noProof/>
                </w:rPr>
              </w:pPr>
              <w:r>
                <w:rPr>
                  <w:noProof/>
                </w:rPr>
                <w:t xml:space="preserve">Haralick, R. M., Shanmugam, K. &amp; Dinstein, I., 1973. Textural Features for Image Classification. </w:t>
              </w:r>
              <w:r>
                <w:rPr>
                  <w:i/>
                  <w:iCs/>
                  <w:noProof/>
                </w:rPr>
                <w:t xml:space="preserve">IEEE Transactions on Systems, Man, and Cybernetics, </w:t>
              </w:r>
              <w:r>
                <w:rPr>
                  <w:noProof/>
                </w:rPr>
                <w:t>SMC-3(6), pp. 610 - 621.</w:t>
              </w:r>
            </w:p>
            <w:p w14:paraId="1F6A09BF" w14:textId="77777777" w:rsidR="00257BB8" w:rsidRDefault="00257BB8" w:rsidP="00257BB8">
              <w:pPr>
                <w:pStyle w:val="Bibliography"/>
                <w:rPr>
                  <w:noProof/>
                </w:rPr>
              </w:pPr>
              <w:r>
                <w:rPr>
                  <w:noProof/>
                </w:rPr>
                <w:t xml:space="preserve">Isenburg, M., 2019. </w:t>
              </w:r>
              <w:r>
                <w:rPr>
                  <w:i/>
                  <w:iCs/>
                  <w:noProof/>
                </w:rPr>
                <w:t xml:space="preserve">LAStools - Efficient Tools for LiDAR Processing. </w:t>
              </w:r>
              <w:r>
                <w:rPr>
                  <w:noProof/>
                </w:rPr>
                <w:t>s.l.:rapidlasso GmbH.</w:t>
              </w:r>
            </w:p>
            <w:p w14:paraId="4204B635" w14:textId="77777777" w:rsidR="00257BB8" w:rsidRDefault="00257BB8" w:rsidP="00257BB8">
              <w:pPr>
                <w:pStyle w:val="Bibliography"/>
                <w:rPr>
                  <w:noProof/>
                </w:rPr>
              </w:pPr>
              <w:r>
                <w:rPr>
                  <w:noProof/>
                </w:rPr>
                <w:t xml:space="preserve">Khan, M. M., Al-Yahyai, R. &amp; Al-Said, F., 2017. </w:t>
              </w:r>
              <w:r>
                <w:rPr>
                  <w:i/>
                  <w:iCs/>
                  <w:noProof/>
                </w:rPr>
                <w:t xml:space="preserve">The Lime: Botany, Production and Uses. </w:t>
              </w:r>
              <w:r>
                <w:rPr>
                  <w:noProof/>
                </w:rPr>
                <w:t>s.l.:CABI.</w:t>
              </w:r>
            </w:p>
            <w:p w14:paraId="49CEF694" w14:textId="77777777" w:rsidR="00257BB8" w:rsidRDefault="00257BB8" w:rsidP="00257BB8">
              <w:pPr>
                <w:pStyle w:val="Bibliography"/>
                <w:rPr>
                  <w:noProof/>
                </w:rPr>
              </w:pPr>
              <w:r>
                <w:rPr>
                  <w:noProof/>
                </w:rPr>
                <w:t xml:space="preserve">Kuhn, H. W., 1955. The Hungarian method for the assignment problem. </w:t>
              </w:r>
              <w:r>
                <w:rPr>
                  <w:i/>
                  <w:iCs/>
                  <w:noProof/>
                </w:rPr>
                <w:t xml:space="preserve">Naval Research Logistics Quarterly, </w:t>
              </w:r>
              <w:r>
                <w:rPr>
                  <w:noProof/>
                </w:rPr>
                <w:t>pp. 83-97.</w:t>
              </w:r>
            </w:p>
            <w:p w14:paraId="23D6781D" w14:textId="2AA4172D" w:rsidR="00257BB8" w:rsidRDefault="00257BB8" w:rsidP="00257BB8">
              <w:pPr>
                <w:pStyle w:val="Bibliography"/>
                <w:rPr>
                  <w:noProof/>
                </w:rPr>
              </w:pPr>
              <w:r>
                <w:rPr>
                  <w:noProof/>
                </w:rPr>
                <w:t xml:space="preserve">Liu, Y., Collins, R. &amp; Tsin, Y., 2004. A computational model for periodic pattern perception based on frieze and wallpaper groups. </w:t>
              </w:r>
              <w:r>
                <w:rPr>
                  <w:i/>
                  <w:iCs/>
                  <w:noProof/>
                </w:rPr>
                <w:t xml:space="preserve">IEEE Transactions on Pattern Analysis and Machine Intelligence, </w:t>
              </w:r>
              <w:r>
                <w:rPr>
                  <w:noProof/>
                </w:rPr>
                <w:t>26(3), pp. 354-371.</w:t>
              </w:r>
            </w:p>
            <w:p w14:paraId="7419D86F" w14:textId="00282495" w:rsidR="00823EFB" w:rsidRPr="008065E0" w:rsidRDefault="00823EFB" w:rsidP="008065E0">
              <w:r>
                <w:t xml:space="preserve">Loyd, </w:t>
              </w:r>
              <w:r w:rsidR="006A535C">
                <w:t>C.D., 2010. Spatial Data Analysis: an Introduction for GIS Users. Oxford University Press, Inc. New York, U.S.A.</w:t>
              </w:r>
            </w:p>
            <w:p w14:paraId="75CABD09" w14:textId="77777777" w:rsidR="00257BB8" w:rsidRDefault="00257BB8" w:rsidP="00257BB8">
              <w:pPr>
                <w:pStyle w:val="Bibliography"/>
                <w:rPr>
                  <w:noProof/>
                </w:rPr>
              </w:pPr>
              <w:r>
                <w:rPr>
                  <w:noProof/>
                </w:rPr>
                <w:lastRenderedPageBreak/>
                <w:t xml:space="preserve">Lou, S. et al., 2016. Fusion of Airborne Discrete-Return LiDAR and Hyperspectral Data for Land Cover Classification. </w:t>
              </w:r>
              <w:r>
                <w:rPr>
                  <w:i/>
                  <w:iCs/>
                  <w:noProof/>
                </w:rPr>
                <w:t xml:space="preserve">Remote Sensing, </w:t>
              </w:r>
              <w:r>
                <w:rPr>
                  <w:noProof/>
                </w:rPr>
                <w:t>8(1).</w:t>
              </w:r>
            </w:p>
            <w:p w14:paraId="7DC2ED90" w14:textId="77777777" w:rsidR="00257BB8" w:rsidRDefault="00257BB8" w:rsidP="00257BB8">
              <w:pPr>
                <w:pStyle w:val="Bibliography"/>
                <w:rPr>
                  <w:noProof/>
                </w:rPr>
              </w:pPr>
              <w:r>
                <w:rPr>
                  <w:noProof/>
                </w:rPr>
                <w:t xml:space="preserve">Momm, H., Easson, G. &amp; Kuszmaul, J., 2009. Evaluation of the use of spectral and textural information by an evolutionary algorithm for multi-spectral imagery classification. </w:t>
              </w:r>
              <w:r>
                <w:rPr>
                  <w:i/>
                  <w:iCs/>
                  <w:noProof/>
                </w:rPr>
                <w:t xml:space="preserve">Computers, Environment and Urban Systems, </w:t>
              </w:r>
              <w:r>
                <w:rPr>
                  <w:noProof/>
                </w:rPr>
                <w:t>33(6), pp. 463-471.</w:t>
              </w:r>
            </w:p>
            <w:p w14:paraId="3A20B1B6" w14:textId="77777777" w:rsidR="00257BB8" w:rsidRDefault="00257BB8" w:rsidP="00257BB8">
              <w:pPr>
                <w:pStyle w:val="Bibliography"/>
                <w:rPr>
                  <w:noProof/>
                </w:rPr>
              </w:pPr>
              <w:r>
                <w:rPr>
                  <w:noProof/>
                </w:rPr>
                <w:t xml:space="preserve">Nilsson, L. &amp; Gil, J., 2019. </w:t>
              </w:r>
              <w:r>
                <w:rPr>
                  <w:i/>
                  <w:iCs/>
                  <w:noProof/>
                </w:rPr>
                <w:t xml:space="preserve">The Mathematics of Urban Morphology. </w:t>
              </w:r>
              <w:r>
                <w:rPr>
                  <w:noProof/>
                </w:rPr>
                <w:t>s.l.:Springer.</w:t>
              </w:r>
            </w:p>
            <w:p w14:paraId="134E6B76" w14:textId="77777777" w:rsidR="00257BB8" w:rsidRDefault="00257BB8" w:rsidP="00257BB8">
              <w:pPr>
                <w:pStyle w:val="Bibliography"/>
                <w:rPr>
                  <w:noProof/>
                </w:rPr>
              </w:pPr>
              <w:r>
                <w:rPr>
                  <w:noProof/>
                </w:rPr>
                <w:t xml:space="preserve">Oliphant, T. E., 2006. </w:t>
              </w:r>
              <w:r>
                <w:rPr>
                  <w:i/>
                  <w:iCs/>
                  <w:noProof/>
                </w:rPr>
                <w:t xml:space="preserve">A guide to NumPy. </w:t>
              </w:r>
              <w:r>
                <w:rPr>
                  <w:noProof/>
                </w:rPr>
                <w:t>s.l.:Trelgol Publishing.</w:t>
              </w:r>
            </w:p>
            <w:p w14:paraId="427D4743" w14:textId="77777777" w:rsidR="00257BB8" w:rsidRDefault="00257BB8" w:rsidP="00257BB8">
              <w:pPr>
                <w:pStyle w:val="Bibliography"/>
                <w:rPr>
                  <w:noProof/>
                </w:rPr>
              </w:pPr>
              <w:r>
                <w:rPr>
                  <w:noProof/>
                </w:rPr>
                <w:t xml:space="preserve">Pauly, M. et al., 2008. Discovering structural regularity in 3D geometry. </w:t>
              </w:r>
              <w:r>
                <w:rPr>
                  <w:i/>
                  <w:iCs/>
                  <w:noProof/>
                </w:rPr>
                <w:t xml:space="preserve">ACM Transactions on Graphics, </w:t>
              </w:r>
              <w:r>
                <w:rPr>
                  <w:noProof/>
                </w:rPr>
                <w:t>27(3).</w:t>
              </w:r>
            </w:p>
            <w:p w14:paraId="5B23B46C" w14:textId="77777777" w:rsidR="00257BB8" w:rsidRDefault="00257BB8" w:rsidP="00257BB8">
              <w:pPr>
                <w:pStyle w:val="Bibliography"/>
                <w:rPr>
                  <w:noProof/>
                </w:rPr>
              </w:pPr>
              <w:r>
                <w:rPr>
                  <w:noProof/>
                </w:rPr>
                <w:t xml:space="preserve">Pedregosa, F. et al., 2011. Scikit-learn: Machine Learning in Python. </w:t>
              </w:r>
              <w:r>
                <w:rPr>
                  <w:i/>
                  <w:iCs/>
                  <w:noProof/>
                </w:rPr>
                <w:t xml:space="preserve">Journal of Machine Learning Research, </w:t>
              </w:r>
              <w:r>
                <w:rPr>
                  <w:noProof/>
                </w:rPr>
                <w:t>Volume 12, pp. 2825-2830.</w:t>
              </w:r>
            </w:p>
            <w:p w14:paraId="03CD8055" w14:textId="77777777" w:rsidR="00257BB8" w:rsidRDefault="00257BB8" w:rsidP="00257BB8">
              <w:pPr>
                <w:pStyle w:val="Bibliography"/>
                <w:rPr>
                  <w:noProof/>
                </w:rPr>
              </w:pPr>
              <w:r>
                <w:rPr>
                  <w:noProof/>
                </w:rPr>
                <w:t xml:space="preserve">Phiri, D. &amp; Morgenroth, J., 2017. Developments in Landsat Land Cover Classification Methods: A Review. </w:t>
              </w:r>
              <w:r>
                <w:rPr>
                  <w:i/>
                  <w:iCs/>
                  <w:noProof/>
                </w:rPr>
                <w:t xml:space="preserve">Remote Sensing, </w:t>
              </w:r>
              <w:r>
                <w:rPr>
                  <w:noProof/>
                </w:rPr>
                <w:t>9(9).</w:t>
              </w:r>
            </w:p>
            <w:p w14:paraId="7DC10256" w14:textId="5B734CA6" w:rsidR="00257BB8" w:rsidRDefault="00257BB8" w:rsidP="00257BB8">
              <w:pPr>
                <w:pStyle w:val="Bibliography"/>
                <w:rPr>
                  <w:noProof/>
                </w:rPr>
              </w:pPr>
              <w:r>
                <w:rPr>
                  <w:noProof/>
                </w:rPr>
                <w:t xml:space="preserve">Remmel, T. K. &amp; Csillag, F., 2003. When are two landscape pattern indices significantly different?. </w:t>
              </w:r>
              <w:r>
                <w:rPr>
                  <w:i/>
                  <w:iCs/>
                  <w:noProof/>
                </w:rPr>
                <w:t xml:space="preserve">Journal of Geographical Systems, </w:t>
              </w:r>
              <w:r>
                <w:rPr>
                  <w:noProof/>
                </w:rPr>
                <w:t>Volume 5, pp. 331-351.</w:t>
              </w:r>
            </w:p>
            <w:p w14:paraId="71506547" w14:textId="7FD0EAB5" w:rsidR="00B54727" w:rsidRPr="008065E0" w:rsidRDefault="00B54727" w:rsidP="008065E0">
              <w:r>
                <w:t xml:space="preserve">Schilcher U., G. Brandner, and C. Bettstetter, (2017). </w:t>
              </w:r>
              <w:r w:rsidRPr="00B54727">
                <w:t>Quantifying inhomogeneity of spatial point patterns</w:t>
              </w:r>
              <w:r>
                <w:t xml:space="preserve">. </w:t>
              </w:r>
              <w:r w:rsidRPr="00B54727">
                <w:t>Computer Networks</w:t>
              </w:r>
              <w:r>
                <w:t>.</w:t>
              </w:r>
              <w:r w:rsidRPr="00B54727">
                <w:t xml:space="preserve"> 115 </w:t>
              </w:r>
              <w:r>
                <w:t>pp.</w:t>
              </w:r>
              <w:r w:rsidRPr="00B54727">
                <w:t xml:space="preserve"> 65–81</w:t>
              </w:r>
              <w:r>
                <w:t>.</w:t>
              </w:r>
            </w:p>
            <w:p w14:paraId="655152D9" w14:textId="0C7AB2F4" w:rsidR="00181B94" w:rsidRPr="008065E0" w:rsidRDefault="00181B94" w:rsidP="008065E0">
              <w:r w:rsidRPr="00181B94">
                <w:t xml:space="preserve">Shannon CE (1948) A mathematical theory of communication. </w:t>
              </w:r>
              <w:r w:rsidRPr="008065E0">
                <w:rPr>
                  <w:i/>
                  <w:iCs/>
                </w:rPr>
                <w:t>Bell Syst Tech J</w:t>
              </w:r>
              <w:r>
                <w:t xml:space="preserve">. </w:t>
              </w:r>
              <w:r w:rsidRPr="00181B94">
                <w:t>27:379–423, 623–656</w:t>
              </w:r>
              <w:r>
                <w:t>.</w:t>
              </w:r>
            </w:p>
            <w:p w14:paraId="708385B1" w14:textId="77777777" w:rsidR="00257BB8" w:rsidRDefault="00257BB8" w:rsidP="00257BB8">
              <w:pPr>
                <w:pStyle w:val="Bibliography"/>
                <w:rPr>
                  <w:noProof/>
                </w:rPr>
              </w:pPr>
              <w:r>
                <w:rPr>
                  <w:noProof/>
                </w:rPr>
                <w:t xml:space="preserve">Shekhar, S., Evans, M., Kang, J. &amp; Mohan, P., 2011. Identifying patterns in spatial information: A survey of methods. </w:t>
              </w:r>
              <w:r>
                <w:rPr>
                  <w:i/>
                  <w:iCs/>
                  <w:noProof/>
                </w:rPr>
                <w:t xml:space="preserve">Wiley Interdisciplinary Reviews: Data Mining and Knowledge Discovery, </w:t>
              </w:r>
              <w:r>
                <w:rPr>
                  <w:noProof/>
                </w:rPr>
                <w:t>1(3), pp. 193-214.</w:t>
              </w:r>
            </w:p>
            <w:p w14:paraId="00ACB93C" w14:textId="77777777" w:rsidR="00257BB8" w:rsidRDefault="00257BB8" w:rsidP="00257BB8">
              <w:pPr>
                <w:pStyle w:val="Bibliography"/>
                <w:rPr>
                  <w:noProof/>
                </w:rPr>
              </w:pPr>
              <w:r>
                <w:rPr>
                  <w:noProof/>
                </w:rPr>
                <w:t xml:space="preserve">Swain, P. H. &amp; Stephen B. Vardman, J. C. T., 1981. Contextual classification of multispectral image data. </w:t>
              </w:r>
              <w:r>
                <w:rPr>
                  <w:i/>
                  <w:iCs/>
                  <w:noProof/>
                </w:rPr>
                <w:t xml:space="preserve">Pattern Recognition, </w:t>
              </w:r>
              <w:r>
                <w:rPr>
                  <w:noProof/>
                </w:rPr>
                <w:t>13(6), pp. 429-441.</w:t>
              </w:r>
            </w:p>
            <w:p w14:paraId="7D4AF5DB" w14:textId="77777777" w:rsidR="00257BB8" w:rsidRDefault="00257BB8" w:rsidP="00257BB8">
              <w:pPr>
                <w:pStyle w:val="Bibliography"/>
                <w:rPr>
                  <w:noProof/>
                </w:rPr>
              </w:pPr>
              <w:r>
                <w:rPr>
                  <w:noProof/>
                </w:rPr>
                <w:t xml:space="preserve">Trias-Sanz, R., 2006. Texture Orientation and Period Estimator for Discriminating Between Forests, Orchards, Vineyards, and Tilled Fields. </w:t>
              </w:r>
              <w:r>
                <w:rPr>
                  <w:i/>
                  <w:iCs/>
                  <w:noProof/>
                </w:rPr>
                <w:t xml:space="preserve">IEEE Transactions on Geoscience and Remote Sensing, </w:t>
              </w:r>
              <w:r>
                <w:rPr>
                  <w:noProof/>
                </w:rPr>
                <w:t>44(1020).</w:t>
              </w:r>
            </w:p>
            <w:p w14:paraId="3FC6C234" w14:textId="77777777" w:rsidR="00257BB8" w:rsidRDefault="00257BB8" w:rsidP="00257BB8">
              <w:pPr>
                <w:pStyle w:val="Bibliography"/>
                <w:rPr>
                  <w:noProof/>
                </w:rPr>
              </w:pPr>
              <w:r>
                <w:rPr>
                  <w:noProof/>
                </w:rPr>
                <w:t xml:space="preserve">Zhen, Z., Quackenbush, L. J. &amp; Zhang, L., 2016. Trends in Automatic Individual Tree Crown Detection and Delineation—Evolution of LiDAR Data. </w:t>
              </w:r>
              <w:r>
                <w:rPr>
                  <w:i/>
                  <w:iCs/>
                  <w:noProof/>
                </w:rPr>
                <w:t xml:space="preserve">Remote Sensing, </w:t>
              </w:r>
              <w:r>
                <w:rPr>
                  <w:noProof/>
                </w:rPr>
                <w:t>8(4), p. 333.</w:t>
              </w:r>
            </w:p>
            <w:p w14:paraId="336B2FD5" w14:textId="43832D35" w:rsidR="001246DB" w:rsidRPr="00A63299" w:rsidRDefault="00707D55" w:rsidP="00257BB8">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5DA66" w14:textId="77777777" w:rsidR="00952E0E" w:rsidRDefault="00952E0E" w:rsidP="00D73714">
      <w:r>
        <w:separator/>
      </w:r>
    </w:p>
  </w:endnote>
  <w:endnote w:type="continuationSeparator" w:id="0">
    <w:p w14:paraId="75525D4A" w14:textId="77777777" w:rsidR="00952E0E" w:rsidRDefault="00952E0E" w:rsidP="00D73714">
      <w:r>
        <w:continuationSeparator/>
      </w:r>
    </w:p>
  </w:endnote>
  <w:endnote w:type="continuationNotice" w:id="1">
    <w:p w14:paraId="55C7FB27" w14:textId="77777777" w:rsidR="00952E0E" w:rsidRDefault="00952E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rande"/>
    <w:panose1 w:val="020B0600040502020204"/>
    <w:charset w:val="00"/>
    <w:family w:val="swiss"/>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20B0604020202020204"/>
    <w:charset w:val="00"/>
    <w:family w:val="roman"/>
    <w:notTrueType/>
    <w:pitch w:val="variable"/>
    <w:sig w:usb0="00000003" w:usb1="00000000" w:usb2="00000000" w:usb3="00000000" w:csb0="00000001" w:csb1="00000000"/>
  </w:font>
  <w:font w:name="BlissMedium">
    <w:altName w:val="Cambria"/>
    <w:panose1 w:val="020B0604020202020204"/>
    <w:charset w:val="00"/>
    <w:family w:val="roman"/>
    <w:notTrueType/>
    <w:pitch w:val="variable"/>
    <w:sig w:usb0="00000003" w:usb1="00000000" w:usb2="00000000" w:usb3="00000000" w:csb0="00000001" w:csb1="00000000"/>
  </w:font>
  <w:font w:name="BlissBold">
    <w:altName w:val="Cambria"/>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242896" w14:textId="3FFCEB28" w:rsidR="00181B94" w:rsidRPr="00FC33A5" w:rsidRDefault="00181B94">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181B94" w:rsidRDefault="00181B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2A9B8" w14:textId="4AEB110C" w:rsidR="00181B94" w:rsidRDefault="00181B94">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181B94" w:rsidRDefault="00181B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ABA491" w14:textId="77777777" w:rsidR="00952E0E" w:rsidRDefault="00952E0E" w:rsidP="00D73714">
      <w:r>
        <w:separator/>
      </w:r>
    </w:p>
  </w:footnote>
  <w:footnote w:type="continuationSeparator" w:id="0">
    <w:p w14:paraId="497F9F3F" w14:textId="77777777" w:rsidR="00952E0E" w:rsidRDefault="00952E0E" w:rsidP="00D73714">
      <w:r>
        <w:continuationSeparator/>
      </w:r>
    </w:p>
  </w:footnote>
  <w:footnote w:type="continuationNotice" w:id="1">
    <w:p w14:paraId="4DEEB71A" w14:textId="77777777" w:rsidR="00952E0E" w:rsidRDefault="00952E0E"/>
  </w:footnote>
  <w:footnote w:id="2">
    <w:p w14:paraId="0CACECA8" w14:textId="28B1D013" w:rsidR="00181B94" w:rsidRDefault="00181B94">
      <w:pPr>
        <w:pStyle w:val="FootnoteText"/>
      </w:pPr>
      <w:r>
        <w:rPr>
          <w:rStyle w:val="FootnoteReference"/>
        </w:rPr>
        <w:footnoteRef/>
      </w:r>
      <w:r>
        <w:t xml:space="preserve"> </w:t>
      </w:r>
      <w:r w:rsidRPr="00155288">
        <w:t>Responsible for design, implementation and testing of algorithm, collection and processing of data, and drafting of manuscript.</w:t>
      </w:r>
    </w:p>
  </w:footnote>
  <w:footnote w:id="3">
    <w:p w14:paraId="5E955E7D" w14:textId="113C59D8" w:rsidR="00181B94" w:rsidRDefault="00181B94">
      <w:pPr>
        <w:pStyle w:val="FootnoteText"/>
      </w:pPr>
      <w:r>
        <w:rPr>
          <w:rStyle w:val="FootnoteReference"/>
        </w:rPr>
        <w:footnoteRef/>
      </w:r>
      <w:r>
        <w:t xml:space="preserve"> Responsible for supervision of algorithm design, reproduction of results, manuscript drafting and revision.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E22BD" w14:textId="2219BDCA" w:rsidR="00181B94" w:rsidRDefault="00181B94"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7F5B3" w14:textId="482E2676" w:rsidR="00181B94" w:rsidRPr="00204015" w:rsidRDefault="00181B94"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181B94" w:rsidRDefault="00181B94"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34E2B8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C98222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032F9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754E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F46DA6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8EC25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C122D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112C86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6CFE0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18ECC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nes, Sky">
    <w15:presenceInfo w15:providerId="AD" w15:userId="S::sky.jones@vumc.org::04f440c8-8e9e-45c9-b6e5-50b609413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efaultTabStop w:val="720"/>
  <w:characterSpacingControl w:val="doNotCompress"/>
  <w:hdrShapeDefaults>
    <o:shapedefaults v:ext="edit" spidmax="2049"/>
  </w:hdrShapeDefaults>
  <w:footnotePr>
    <w:numFmt w:val="lowerLette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4E48"/>
    <w:rsid w:val="000158AA"/>
    <w:rsid w:val="000159C3"/>
    <w:rsid w:val="00016F85"/>
    <w:rsid w:val="000214E1"/>
    <w:rsid w:val="00021562"/>
    <w:rsid w:val="00023B4F"/>
    <w:rsid w:val="00026FDD"/>
    <w:rsid w:val="00030457"/>
    <w:rsid w:val="00030669"/>
    <w:rsid w:val="00030F9C"/>
    <w:rsid w:val="00032058"/>
    <w:rsid w:val="00034374"/>
    <w:rsid w:val="00035CA6"/>
    <w:rsid w:val="00036F4E"/>
    <w:rsid w:val="000424EC"/>
    <w:rsid w:val="00044D2B"/>
    <w:rsid w:val="0004714A"/>
    <w:rsid w:val="00047DF8"/>
    <w:rsid w:val="00050567"/>
    <w:rsid w:val="00051F76"/>
    <w:rsid w:val="0005388B"/>
    <w:rsid w:val="00053C43"/>
    <w:rsid w:val="00054AD0"/>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19A0"/>
    <w:rsid w:val="00082CDD"/>
    <w:rsid w:val="0008343E"/>
    <w:rsid w:val="00083B05"/>
    <w:rsid w:val="00084DD1"/>
    <w:rsid w:val="00085F95"/>
    <w:rsid w:val="00086D1C"/>
    <w:rsid w:val="00086E50"/>
    <w:rsid w:val="00090347"/>
    <w:rsid w:val="000919A1"/>
    <w:rsid w:val="000924FF"/>
    <w:rsid w:val="00094354"/>
    <w:rsid w:val="00095099"/>
    <w:rsid w:val="000954C9"/>
    <w:rsid w:val="00096B08"/>
    <w:rsid w:val="00096EDE"/>
    <w:rsid w:val="000A29EA"/>
    <w:rsid w:val="000A680F"/>
    <w:rsid w:val="000B0F08"/>
    <w:rsid w:val="000B36B9"/>
    <w:rsid w:val="000B395A"/>
    <w:rsid w:val="000B5B6D"/>
    <w:rsid w:val="000C3314"/>
    <w:rsid w:val="000C3A22"/>
    <w:rsid w:val="000C3C2B"/>
    <w:rsid w:val="000C3C54"/>
    <w:rsid w:val="000C460C"/>
    <w:rsid w:val="000C68B6"/>
    <w:rsid w:val="000C7F0C"/>
    <w:rsid w:val="000D0D77"/>
    <w:rsid w:val="000D2C27"/>
    <w:rsid w:val="000D3D9C"/>
    <w:rsid w:val="000D4B71"/>
    <w:rsid w:val="000D6473"/>
    <w:rsid w:val="000D786E"/>
    <w:rsid w:val="000E0625"/>
    <w:rsid w:val="000E3B1E"/>
    <w:rsid w:val="000E5712"/>
    <w:rsid w:val="000E5B6A"/>
    <w:rsid w:val="000E7C3E"/>
    <w:rsid w:val="000F1DA1"/>
    <w:rsid w:val="000F3495"/>
    <w:rsid w:val="000F38AD"/>
    <w:rsid w:val="000F49D0"/>
    <w:rsid w:val="000F4CA9"/>
    <w:rsid w:val="000F522D"/>
    <w:rsid w:val="000F68BD"/>
    <w:rsid w:val="000F74CF"/>
    <w:rsid w:val="000F7B07"/>
    <w:rsid w:val="000F7ED7"/>
    <w:rsid w:val="001003E7"/>
    <w:rsid w:val="00102128"/>
    <w:rsid w:val="00103699"/>
    <w:rsid w:val="00104771"/>
    <w:rsid w:val="00107436"/>
    <w:rsid w:val="00107F79"/>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27D76"/>
    <w:rsid w:val="0013028F"/>
    <w:rsid w:val="00130F1E"/>
    <w:rsid w:val="00131807"/>
    <w:rsid w:val="0013248B"/>
    <w:rsid w:val="001331D7"/>
    <w:rsid w:val="001341FE"/>
    <w:rsid w:val="00135C20"/>
    <w:rsid w:val="00135F24"/>
    <w:rsid w:val="001368F5"/>
    <w:rsid w:val="0013763C"/>
    <w:rsid w:val="0014311E"/>
    <w:rsid w:val="001434FD"/>
    <w:rsid w:val="0014530C"/>
    <w:rsid w:val="001463B1"/>
    <w:rsid w:val="0015028A"/>
    <w:rsid w:val="0015198C"/>
    <w:rsid w:val="001521A6"/>
    <w:rsid w:val="0015432A"/>
    <w:rsid w:val="001545DC"/>
    <w:rsid w:val="00155288"/>
    <w:rsid w:val="0015549E"/>
    <w:rsid w:val="0015590E"/>
    <w:rsid w:val="001573CB"/>
    <w:rsid w:val="00157539"/>
    <w:rsid w:val="00161BAB"/>
    <w:rsid w:val="00161BDD"/>
    <w:rsid w:val="001631B1"/>
    <w:rsid w:val="001642D3"/>
    <w:rsid w:val="00164A68"/>
    <w:rsid w:val="0016551D"/>
    <w:rsid w:val="001657FE"/>
    <w:rsid w:val="0017112A"/>
    <w:rsid w:val="001775FA"/>
    <w:rsid w:val="001804F6"/>
    <w:rsid w:val="001810DA"/>
    <w:rsid w:val="00181485"/>
    <w:rsid w:val="00181B94"/>
    <w:rsid w:val="0018211C"/>
    <w:rsid w:val="001840AC"/>
    <w:rsid w:val="00184868"/>
    <w:rsid w:val="00187D8C"/>
    <w:rsid w:val="001913BD"/>
    <w:rsid w:val="00191C3D"/>
    <w:rsid w:val="00194A01"/>
    <w:rsid w:val="00194D36"/>
    <w:rsid w:val="001962DB"/>
    <w:rsid w:val="001963DD"/>
    <w:rsid w:val="001967C0"/>
    <w:rsid w:val="00197158"/>
    <w:rsid w:val="001A05FF"/>
    <w:rsid w:val="001A38D2"/>
    <w:rsid w:val="001A51BF"/>
    <w:rsid w:val="001A6665"/>
    <w:rsid w:val="001A6B87"/>
    <w:rsid w:val="001A6C57"/>
    <w:rsid w:val="001A6D15"/>
    <w:rsid w:val="001A73E9"/>
    <w:rsid w:val="001A7428"/>
    <w:rsid w:val="001A7B4A"/>
    <w:rsid w:val="001B0682"/>
    <w:rsid w:val="001B0B1B"/>
    <w:rsid w:val="001B127D"/>
    <w:rsid w:val="001B45D9"/>
    <w:rsid w:val="001B67F7"/>
    <w:rsid w:val="001B6CF2"/>
    <w:rsid w:val="001B7A4A"/>
    <w:rsid w:val="001B7DC4"/>
    <w:rsid w:val="001C0B4B"/>
    <w:rsid w:val="001C2554"/>
    <w:rsid w:val="001C4EB3"/>
    <w:rsid w:val="001C79DD"/>
    <w:rsid w:val="001D00F5"/>
    <w:rsid w:val="001D0CE9"/>
    <w:rsid w:val="001D0E96"/>
    <w:rsid w:val="001D3635"/>
    <w:rsid w:val="001D3C4F"/>
    <w:rsid w:val="001D4B44"/>
    <w:rsid w:val="001D4C6A"/>
    <w:rsid w:val="001D68D3"/>
    <w:rsid w:val="001E12CA"/>
    <w:rsid w:val="001E2850"/>
    <w:rsid w:val="001E4CCC"/>
    <w:rsid w:val="001E5509"/>
    <w:rsid w:val="001E5C1C"/>
    <w:rsid w:val="001E6129"/>
    <w:rsid w:val="001E7674"/>
    <w:rsid w:val="001F0225"/>
    <w:rsid w:val="001F2999"/>
    <w:rsid w:val="001F2B27"/>
    <w:rsid w:val="001F31BA"/>
    <w:rsid w:val="001F4B9C"/>
    <w:rsid w:val="001F534C"/>
    <w:rsid w:val="001F5C41"/>
    <w:rsid w:val="002053AF"/>
    <w:rsid w:val="00205EE7"/>
    <w:rsid w:val="0020733F"/>
    <w:rsid w:val="00207D59"/>
    <w:rsid w:val="00210ACE"/>
    <w:rsid w:val="00212774"/>
    <w:rsid w:val="00212C4B"/>
    <w:rsid w:val="00213B5C"/>
    <w:rsid w:val="0021541D"/>
    <w:rsid w:val="00215FD3"/>
    <w:rsid w:val="00216870"/>
    <w:rsid w:val="00216877"/>
    <w:rsid w:val="0022116E"/>
    <w:rsid w:val="0022151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3D9A"/>
    <w:rsid w:val="0025552D"/>
    <w:rsid w:val="00256B3A"/>
    <w:rsid w:val="00257BB8"/>
    <w:rsid w:val="00257CC5"/>
    <w:rsid w:val="00260F6F"/>
    <w:rsid w:val="00262553"/>
    <w:rsid w:val="00263C98"/>
    <w:rsid w:val="00265C82"/>
    <w:rsid w:val="0026648B"/>
    <w:rsid w:val="002677D8"/>
    <w:rsid w:val="00267CC4"/>
    <w:rsid w:val="00270F47"/>
    <w:rsid w:val="002710DF"/>
    <w:rsid w:val="0027251A"/>
    <w:rsid w:val="00272D5F"/>
    <w:rsid w:val="00273185"/>
    <w:rsid w:val="002746CD"/>
    <w:rsid w:val="002750FE"/>
    <w:rsid w:val="0027651A"/>
    <w:rsid w:val="00283627"/>
    <w:rsid w:val="00283B85"/>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70A"/>
    <w:rsid w:val="002B2ADE"/>
    <w:rsid w:val="002B3D46"/>
    <w:rsid w:val="002B607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0192"/>
    <w:rsid w:val="00324DDD"/>
    <w:rsid w:val="003262C6"/>
    <w:rsid w:val="003267BB"/>
    <w:rsid w:val="00331BAE"/>
    <w:rsid w:val="00334647"/>
    <w:rsid w:val="00334750"/>
    <w:rsid w:val="003360B5"/>
    <w:rsid w:val="00337484"/>
    <w:rsid w:val="00340E41"/>
    <w:rsid w:val="00342AE0"/>
    <w:rsid w:val="00343202"/>
    <w:rsid w:val="003436EC"/>
    <w:rsid w:val="00345A79"/>
    <w:rsid w:val="00350115"/>
    <w:rsid w:val="00350E5E"/>
    <w:rsid w:val="00350F96"/>
    <w:rsid w:val="0035284C"/>
    <w:rsid w:val="00352B4B"/>
    <w:rsid w:val="003531DF"/>
    <w:rsid w:val="0035335C"/>
    <w:rsid w:val="00355A4E"/>
    <w:rsid w:val="00357B50"/>
    <w:rsid w:val="00360074"/>
    <w:rsid w:val="003603E8"/>
    <w:rsid w:val="003632C5"/>
    <w:rsid w:val="00365B4E"/>
    <w:rsid w:val="00371240"/>
    <w:rsid w:val="00371C5B"/>
    <w:rsid w:val="003727C1"/>
    <w:rsid w:val="003754C5"/>
    <w:rsid w:val="00375BF9"/>
    <w:rsid w:val="00375F0A"/>
    <w:rsid w:val="003765A8"/>
    <w:rsid w:val="003766EF"/>
    <w:rsid w:val="00377297"/>
    <w:rsid w:val="00380525"/>
    <w:rsid w:val="00383051"/>
    <w:rsid w:val="0038438E"/>
    <w:rsid w:val="00385F6C"/>
    <w:rsid w:val="003917A3"/>
    <w:rsid w:val="0039294B"/>
    <w:rsid w:val="00394039"/>
    <w:rsid w:val="00395C67"/>
    <w:rsid w:val="003964E7"/>
    <w:rsid w:val="00397829"/>
    <w:rsid w:val="00397DED"/>
    <w:rsid w:val="00397F74"/>
    <w:rsid w:val="003A1301"/>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469"/>
    <w:rsid w:val="003D19AC"/>
    <w:rsid w:val="003D31E5"/>
    <w:rsid w:val="003D5C17"/>
    <w:rsid w:val="003D6F7B"/>
    <w:rsid w:val="003E2BE6"/>
    <w:rsid w:val="003E65BF"/>
    <w:rsid w:val="003E69BC"/>
    <w:rsid w:val="003E6C04"/>
    <w:rsid w:val="003E78D8"/>
    <w:rsid w:val="003F2366"/>
    <w:rsid w:val="003F43F3"/>
    <w:rsid w:val="003F49EB"/>
    <w:rsid w:val="003F4C14"/>
    <w:rsid w:val="003F7C0E"/>
    <w:rsid w:val="00400814"/>
    <w:rsid w:val="00402848"/>
    <w:rsid w:val="00404CDC"/>
    <w:rsid w:val="004062F4"/>
    <w:rsid w:val="00407B70"/>
    <w:rsid w:val="004111A5"/>
    <w:rsid w:val="00414B4F"/>
    <w:rsid w:val="00416FBD"/>
    <w:rsid w:val="00423F32"/>
    <w:rsid w:val="00423F53"/>
    <w:rsid w:val="004261D2"/>
    <w:rsid w:val="004315F9"/>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666FC"/>
    <w:rsid w:val="00472103"/>
    <w:rsid w:val="00472146"/>
    <w:rsid w:val="00472CBC"/>
    <w:rsid w:val="00473AF3"/>
    <w:rsid w:val="0047519D"/>
    <w:rsid w:val="004768B6"/>
    <w:rsid w:val="00476C10"/>
    <w:rsid w:val="0047780E"/>
    <w:rsid w:val="00481F5E"/>
    <w:rsid w:val="004836CB"/>
    <w:rsid w:val="00484B02"/>
    <w:rsid w:val="004876B9"/>
    <w:rsid w:val="00492289"/>
    <w:rsid w:val="0049302D"/>
    <w:rsid w:val="00495FCA"/>
    <w:rsid w:val="004A27AF"/>
    <w:rsid w:val="004A3F47"/>
    <w:rsid w:val="004A42EC"/>
    <w:rsid w:val="004A4360"/>
    <w:rsid w:val="004A58A3"/>
    <w:rsid w:val="004A6A86"/>
    <w:rsid w:val="004B0545"/>
    <w:rsid w:val="004B1EFD"/>
    <w:rsid w:val="004B21E0"/>
    <w:rsid w:val="004B28D6"/>
    <w:rsid w:val="004B379E"/>
    <w:rsid w:val="004B4AA1"/>
    <w:rsid w:val="004B4F4B"/>
    <w:rsid w:val="004B535C"/>
    <w:rsid w:val="004B5C2F"/>
    <w:rsid w:val="004B5CDD"/>
    <w:rsid w:val="004B64F7"/>
    <w:rsid w:val="004B6664"/>
    <w:rsid w:val="004C0856"/>
    <w:rsid w:val="004C1921"/>
    <w:rsid w:val="004C50CA"/>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114D"/>
    <w:rsid w:val="00503159"/>
    <w:rsid w:val="0050356C"/>
    <w:rsid w:val="005048F4"/>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1752"/>
    <w:rsid w:val="00542383"/>
    <w:rsid w:val="00545058"/>
    <w:rsid w:val="0054672E"/>
    <w:rsid w:val="00547015"/>
    <w:rsid w:val="00547776"/>
    <w:rsid w:val="00550562"/>
    <w:rsid w:val="00552296"/>
    <w:rsid w:val="00553053"/>
    <w:rsid w:val="00555740"/>
    <w:rsid w:val="00555F9A"/>
    <w:rsid w:val="0055729C"/>
    <w:rsid w:val="00560850"/>
    <w:rsid w:val="00560CF5"/>
    <w:rsid w:val="00567782"/>
    <w:rsid w:val="005704B3"/>
    <w:rsid w:val="00570DE6"/>
    <w:rsid w:val="00572498"/>
    <w:rsid w:val="00572F16"/>
    <w:rsid w:val="0057384C"/>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3FF6"/>
    <w:rsid w:val="005A432C"/>
    <w:rsid w:val="005A66CE"/>
    <w:rsid w:val="005A68F6"/>
    <w:rsid w:val="005A6BF4"/>
    <w:rsid w:val="005A705D"/>
    <w:rsid w:val="005A77F5"/>
    <w:rsid w:val="005B1C0C"/>
    <w:rsid w:val="005B1EBC"/>
    <w:rsid w:val="005B2FF1"/>
    <w:rsid w:val="005B424F"/>
    <w:rsid w:val="005B5779"/>
    <w:rsid w:val="005B6B7B"/>
    <w:rsid w:val="005B729F"/>
    <w:rsid w:val="005C1C73"/>
    <w:rsid w:val="005C2F7B"/>
    <w:rsid w:val="005C30B5"/>
    <w:rsid w:val="005C37AD"/>
    <w:rsid w:val="005C7805"/>
    <w:rsid w:val="005C7E1C"/>
    <w:rsid w:val="005D1EDD"/>
    <w:rsid w:val="005D398A"/>
    <w:rsid w:val="005D4001"/>
    <w:rsid w:val="005D4059"/>
    <w:rsid w:val="005D46FC"/>
    <w:rsid w:val="005D5AAE"/>
    <w:rsid w:val="005D7D29"/>
    <w:rsid w:val="005E17CC"/>
    <w:rsid w:val="005E2804"/>
    <w:rsid w:val="005E3FFB"/>
    <w:rsid w:val="005E5003"/>
    <w:rsid w:val="005E73EA"/>
    <w:rsid w:val="005F00C5"/>
    <w:rsid w:val="005F1872"/>
    <w:rsid w:val="005F280A"/>
    <w:rsid w:val="005F315B"/>
    <w:rsid w:val="005F3D0B"/>
    <w:rsid w:val="005F48E0"/>
    <w:rsid w:val="005F617B"/>
    <w:rsid w:val="005F77D0"/>
    <w:rsid w:val="005F79D1"/>
    <w:rsid w:val="00600C8C"/>
    <w:rsid w:val="0060306B"/>
    <w:rsid w:val="006072BD"/>
    <w:rsid w:val="00607D0B"/>
    <w:rsid w:val="006105DA"/>
    <w:rsid w:val="0061111F"/>
    <w:rsid w:val="00616028"/>
    <w:rsid w:val="00616559"/>
    <w:rsid w:val="00617D1C"/>
    <w:rsid w:val="00617DC7"/>
    <w:rsid w:val="006221BF"/>
    <w:rsid w:val="006237AB"/>
    <w:rsid w:val="00623971"/>
    <w:rsid w:val="0062408F"/>
    <w:rsid w:val="006242EA"/>
    <w:rsid w:val="00624323"/>
    <w:rsid w:val="00626170"/>
    <w:rsid w:val="00627550"/>
    <w:rsid w:val="006315A2"/>
    <w:rsid w:val="0063311A"/>
    <w:rsid w:val="00635752"/>
    <w:rsid w:val="0064209B"/>
    <w:rsid w:val="0064261D"/>
    <w:rsid w:val="00642B3A"/>
    <w:rsid w:val="00642F5A"/>
    <w:rsid w:val="006450C9"/>
    <w:rsid w:val="006455DA"/>
    <w:rsid w:val="00645EC4"/>
    <w:rsid w:val="00646FCC"/>
    <w:rsid w:val="00647121"/>
    <w:rsid w:val="00652A21"/>
    <w:rsid w:val="00653C76"/>
    <w:rsid w:val="00655FE3"/>
    <w:rsid w:val="00661449"/>
    <w:rsid w:val="00663FB2"/>
    <w:rsid w:val="006644EE"/>
    <w:rsid w:val="006661B0"/>
    <w:rsid w:val="006662EB"/>
    <w:rsid w:val="00667A24"/>
    <w:rsid w:val="00667B03"/>
    <w:rsid w:val="00672324"/>
    <w:rsid w:val="0067610B"/>
    <w:rsid w:val="00676654"/>
    <w:rsid w:val="0067776B"/>
    <w:rsid w:val="00684BBF"/>
    <w:rsid w:val="0068508F"/>
    <w:rsid w:val="00685337"/>
    <w:rsid w:val="006853CA"/>
    <w:rsid w:val="0069453A"/>
    <w:rsid w:val="00695396"/>
    <w:rsid w:val="00696D4C"/>
    <w:rsid w:val="006A09FE"/>
    <w:rsid w:val="006A12AF"/>
    <w:rsid w:val="006A16AC"/>
    <w:rsid w:val="006A1FAB"/>
    <w:rsid w:val="006A2147"/>
    <w:rsid w:val="006A2645"/>
    <w:rsid w:val="006A36CD"/>
    <w:rsid w:val="006A390A"/>
    <w:rsid w:val="006A4016"/>
    <w:rsid w:val="006A478E"/>
    <w:rsid w:val="006A5202"/>
    <w:rsid w:val="006A535C"/>
    <w:rsid w:val="006A575A"/>
    <w:rsid w:val="006A7883"/>
    <w:rsid w:val="006B0645"/>
    <w:rsid w:val="006B0C21"/>
    <w:rsid w:val="006B5CAB"/>
    <w:rsid w:val="006B5D83"/>
    <w:rsid w:val="006B79BF"/>
    <w:rsid w:val="006C2597"/>
    <w:rsid w:val="006C5255"/>
    <w:rsid w:val="006C626C"/>
    <w:rsid w:val="006C6DDB"/>
    <w:rsid w:val="006C7C26"/>
    <w:rsid w:val="006D0073"/>
    <w:rsid w:val="006D1A06"/>
    <w:rsid w:val="006D3C48"/>
    <w:rsid w:val="006D4E03"/>
    <w:rsid w:val="006D4E2E"/>
    <w:rsid w:val="006D584E"/>
    <w:rsid w:val="006D7E9A"/>
    <w:rsid w:val="006E0C53"/>
    <w:rsid w:val="006E0DD8"/>
    <w:rsid w:val="006E2B23"/>
    <w:rsid w:val="006E34B7"/>
    <w:rsid w:val="006E3CD3"/>
    <w:rsid w:val="006E3FED"/>
    <w:rsid w:val="006E440F"/>
    <w:rsid w:val="006E590E"/>
    <w:rsid w:val="006E76F7"/>
    <w:rsid w:val="006E7997"/>
    <w:rsid w:val="006F05BF"/>
    <w:rsid w:val="006F3FF3"/>
    <w:rsid w:val="006F48F4"/>
    <w:rsid w:val="006F54D3"/>
    <w:rsid w:val="006F74AD"/>
    <w:rsid w:val="006F7688"/>
    <w:rsid w:val="007013A5"/>
    <w:rsid w:val="00703E41"/>
    <w:rsid w:val="00704A7A"/>
    <w:rsid w:val="0070589F"/>
    <w:rsid w:val="00706171"/>
    <w:rsid w:val="00707BEC"/>
    <w:rsid w:val="00707D55"/>
    <w:rsid w:val="007104ED"/>
    <w:rsid w:val="007109F2"/>
    <w:rsid w:val="00710B00"/>
    <w:rsid w:val="00711C3E"/>
    <w:rsid w:val="00712268"/>
    <w:rsid w:val="007129D2"/>
    <w:rsid w:val="00713158"/>
    <w:rsid w:val="007133DD"/>
    <w:rsid w:val="00713F62"/>
    <w:rsid w:val="00714C6E"/>
    <w:rsid w:val="00716059"/>
    <w:rsid w:val="007161A3"/>
    <w:rsid w:val="00717738"/>
    <w:rsid w:val="007206CB"/>
    <w:rsid w:val="007215B5"/>
    <w:rsid w:val="007220A3"/>
    <w:rsid w:val="00722E8D"/>
    <w:rsid w:val="00722F5F"/>
    <w:rsid w:val="007246B9"/>
    <w:rsid w:val="00724D14"/>
    <w:rsid w:val="007265EF"/>
    <w:rsid w:val="007304E5"/>
    <w:rsid w:val="00730B8A"/>
    <w:rsid w:val="0073166D"/>
    <w:rsid w:val="00734672"/>
    <w:rsid w:val="00742782"/>
    <w:rsid w:val="00742C31"/>
    <w:rsid w:val="007430F9"/>
    <w:rsid w:val="00744153"/>
    <w:rsid w:val="0074437E"/>
    <w:rsid w:val="00746FE9"/>
    <w:rsid w:val="00751C89"/>
    <w:rsid w:val="007533D5"/>
    <w:rsid w:val="00753DDA"/>
    <w:rsid w:val="00755125"/>
    <w:rsid w:val="007562A4"/>
    <w:rsid w:val="00757170"/>
    <w:rsid w:val="0076030E"/>
    <w:rsid w:val="00761958"/>
    <w:rsid w:val="0076285A"/>
    <w:rsid w:val="00762F55"/>
    <w:rsid w:val="00763B95"/>
    <w:rsid w:val="00767B40"/>
    <w:rsid w:val="00770581"/>
    <w:rsid w:val="00770B00"/>
    <w:rsid w:val="00770E9D"/>
    <w:rsid w:val="007727CD"/>
    <w:rsid w:val="007730B6"/>
    <w:rsid w:val="00774CFF"/>
    <w:rsid w:val="00781262"/>
    <w:rsid w:val="00782C03"/>
    <w:rsid w:val="00782C13"/>
    <w:rsid w:val="00783907"/>
    <w:rsid w:val="00784D28"/>
    <w:rsid w:val="007861EF"/>
    <w:rsid w:val="0078670E"/>
    <w:rsid w:val="00786B07"/>
    <w:rsid w:val="00790027"/>
    <w:rsid w:val="00793EC1"/>
    <w:rsid w:val="007947D7"/>
    <w:rsid w:val="0079595A"/>
    <w:rsid w:val="0079703F"/>
    <w:rsid w:val="007977D3"/>
    <w:rsid w:val="007A1C68"/>
    <w:rsid w:val="007A2A2F"/>
    <w:rsid w:val="007A539C"/>
    <w:rsid w:val="007A5542"/>
    <w:rsid w:val="007A6868"/>
    <w:rsid w:val="007B783E"/>
    <w:rsid w:val="007C0484"/>
    <w:rsid w:val="007C09DA"/>
    <w:rsid w:val="007C0A01"/>
    <w:rsid w:val="007C15E9"/>
    <w:rsid w:val="007C2545"/>
    <w:rsid w:val="007C49F7"/>
    <w:rsid w:val="007C4E42"/>
    <w:rsid w:val="007C6679"/>
    <w:rsid w:val="007C7D7B"/>
    <w:rsid w:val="007C7FBF"/>
    <w:rsid w:val="007D05C7"/>
    <w:rsid w:val="007D14F3"/>
    <w:rsid w:val="007D1A98"/>
    <w:rsid w:val="007D1D9B"/>
    <w:rsid w:val="007D2C8E"/>
    <w:rsid w:val="007D2CB4"/>
    <w:rsid w:val="007D2D2D"/>
    <w:rsid w:val="007D3880"/>
    <w:rsid w:val="007D505A"/>
    <w:rsid w:val="007D6165"/>
    <w:rsid w:val="007D6843"/>
    <w:rsid w:val="007D733F"/>
    <w:rsid w:val="007E60EB"/>
    <w:rsid w:val="007E6160"/>
    <w:rsid w:val="007E655E"/>
    <w:rsid w:val="007F12F9"/>
    <w:rsid w:val="007F1863"/>
    <w:rsid w:val="007F20A8"/>
    <w:rsid w:val="007F3C16"/>
    <w:rsid w:val="007F5F08"/>
    <w:rsid w:val="00801DA9"/>
    <w:rsid w:val="00801EE9"/>
    <w:rsid w:val="008027E6"/>
    <w:rsid w:val="00803172"/>
    <w:rsid w:val="0080409D"/>
    <w:rsid w:val="008065E0"/>
    <w:rsid w:val="00807C94"/>
    <w:rsid w:val="00807FA7"/>
    <w:rsid w:val="0081096E"/>
    <w:rsid w:val="008123DF"/>
    <w:rsid w:val="00813FA0"/>
    <w:rsid w:val="008152CD"/>
    <w:rsid w:val="00816942"/>
    <w:rsid w:val="00817C21"/>
    <w:rsid w:val="00820D06"/>
    <w:rsid w:val="00821B2C"/>
    <w:rsid w:val="00822202"/>
    <w:rsid w:val="008238CB"/>
    <w:rsid w:val="00823EFB"/>
    <w:rsid w:val="008241FB"/>
    <w:rsid w:val="00827A64"/>
    <w:rsid w:val="00831401"/>
    <w:rsid w:val="00831B3C"/>
    <w:rsid w:val="008323E7"/>
    <w:rsid w:val="0083264F"/>
    <w:rsid w:val="00833480"/>
    <w:rsid w:val="0083514B"/>
    <w:rsid w:val="008355F1"/>
    <w:rsid w:val="00836B1A"/>
    <w:rsid w:val="00840537"/>
    <w:rsid w:val="0084272A"/>
    <w:rsid w:val="00843CC5"/>
    <w:rsid w:val="00844380"/>
    <w:rsid w:val="00844685"/>
    <w:rsid w:val="00846473"/>
    <w:rsid w:val="00847764"/>
    <w:rsid w:val="008526CC"/>
    <w:rsid w:val="00853C8C"/>
    <w:rsid w:val="0085787C"/>
    <w:rsid w:val="00857E03"/>
    <w:rsid w:val="00860915"/>
    <w:rsid w:val="0086280D"/>
    <w:rsid w:val="008631A5"/>
    <w:rsid w:val="008631C4"/>
    <w:rsid w:val="00863468"/>
    <w:rsid w:val="00864DE0"/>
    <w:rsid w:val="00866048"/>
    <w:rsid w:val="00866378"/>
    <w:rsid w:val="0086656C"/>
    <w:rsid w:val="00867840"/>
    <w:rsid w:val="0087021E"/>
    <w:rsid w:val="00871E82"/>
    <w:rsid w:val="00872E86"/>
    <w:rsid w:val="00873835"/>
    <w:rsid w:val="008759B0"/>
    <w:rsid w:val="0087655E"/>
    <w:rsid w:val="00877C4A"/>
    <w:rsid w:val="0088038F"/>
    <w:rsid w:val="00881111"/>
    <w:rsid w:val="0088390D"/>
    <w:rsid w:val="00884B87"/>
    <w:rsid w:val="0088534C"/>
    <w:rsid w:val="00886ED7"/>
    <w:rsid w:val="008872A3"/>
    <w:rsid w:val="00891018"/>
    <w:rsid w:val="00892B91"/>
    <w:rsid w:val="00894162"/>
    <w:rsid w:val="00894748"/>
    <w:rsid w:val="00895177"/>
    <w:rsid w:val="00896FD8"/>
    <w:rsid w:val="008A0533"/>
    <w:rsid w:val="008A097E"/>
    <w:rsid w:val="008A26DF"/>
    <w:rsid w:val="008A32FD"/>
    <w:rsid w:val="008A4BFF"/>
    <w:rsid w:val="008A4FDE"/>
    <w:rsid w:val="008A65EE"/>
    <w:rsid w:val="008A75BD"/>
    <w:rsid w:val="008B117E"/>
    <w:rsid w:val="008B1651"/>
    <w:rsid w:val="008B33EB"/>
    <w:rsid w:val="008B5A66"/>
    <w:rsid w:val="008B720F"/>
    <w:rsid w:val="008B790B"/>
    <w:rsid w:val="008C03C0"/>
    <w:rsid w:val="008C0589"/>
    <w:rsid w:val="008C05B0"/>
    <w:rsid w:val="008C27D8"/>
    <w:rsid w:val="008C76D9"/>
    <w:rsid w:val="008D0B4F"/>
    <w:rsid w:val="008D2876"/>
    <w:rsid w:val="008D2C40"/>
    <w:rsid w:val="008D3579"/>
    <w:rsid w:val="008E2F97"/>
    <w:rsid w:val="008F11AC"/>
    <w:rsid w:val="008F24DA"/>
    <w:rsid w:val="008F40CA"/>
    <w:rsid w:val="008F4B31"/>
    <w:rsid w:val="008F7EB7"/>
    <w:rsid w:val="009012BC"/>
    <w:rsid w:val="00901E8D"/>
    <w:rsid w:val="009028E7"/>
    <w:rsid w:val="00902FB9"/>
    <w:rsid w:val="00903321"/>
    <w:rsid w:val="00903F76"/>
    <w:rsid w:val="009050D8"/>
    <w:rsid w:val="009052F0"/>
    <w:rsid w:val="00905C6F"/>
    <w:rsid w:val="00911810"/>
    <w:rsid w:val="00911816"/>
    <w:rsid w:val="00911E09"/>
    <w:rsid w:val="00913F93"/>
    <w:rsid w:val="00914083"/>
    <w:rsid w:val="00914136"/>
    <w:rsid w:val="009142DA"/>
    <w:rsid w:val="0091457E"/>
    <w:rsid w:val="00914DBB"/>
    <w:rsid w:val="00915624"/>
    <w:rsid w:val="009170B4"/>
    <w:rsid w:val="0092006B"/>
    <w:rsid w:val="009209B3"/>
    <w:rsid w:val="0092416F"/>
    <w:rsid w:val="00925253"/>
    <w:rsid w:val="0092617E"/>
    <w:rsid w:val="00926230"/>
    <w:rsid w:val="00926C47"/>
    <w:rsid w:val="00927719"/>
    <w:rsid w:val="00927DA4"/>
    <w:rsid w:val="00927E8E"/>
    <w:rsid w:val="0093091C"/>
    <w:rsid w:val="00931A3E"/>
    <w:rsid w:val="00932238"/>
    <w:rsid w:val="00934240"/>
    <w:rsid w:val="009342EB"/>
    <w:rsid w:val="009367AF"/>
    <w:rsid w:val="009374ED"/>
    <w:rsid w:val="0093769E"/>
    <w:rsid w:val="009420F5"/>
    <w:rsid w:val="00942EB0"/>
    <w:rsid w:val="00945B63"/>
    <w:rsid w:val="009461AC"/>
    <w:rsid w:val="00947845"/>
    <w:rsid w:val="00951614"/>
    <w:rsid w:val="00952E0E"/>
    <w:rsid w:val="00953232"/>
    <w:rsid w:val="00953683"/>
    <w:rsid w:val="00953FE9"/>
    <w:rsid w:val="00956052"/>
    <w:rsid w:val="00960805"/>
    <w:rsid w:val="00960E66"/>
    <w:rsid w:val="00962E04"/>
    <w:rsid w:val="0096501C"/>
    <w:rsid w:val="00965626"/>
    <w:rsid w:val="00966AF2"/>
    <w:rsid w:val="0096715F"/>
    <w:rsid w:val="009719B2"/>
    <w:rsid w:val="00972381"/>
    <w:rsid w:val="009728B3"/>
    <w:rsid w:val="009755D0"/>
    <w:rsid w:val="0097682F"/>
    <w:rsid w:val="00980408"/>
    <w:rsid w:val="00981D4E"/>
    <w:rsid w:val="009831EF"/>
    <w:rsid w:val="00984808"/>
    <w:rsid w:val="00985BA2"/>
    <w:rsid w:val="00990691"/>
    <w:rsid w:val="009911E4"/>
    <w:rsid w:val="00992A30"/>
    <w:rsid w:val="00994A72"/>
    <w:rsid w:val="0099508E"/>
    <w:rsid w:val="009956CE"/>
    <w:rsid w:val="009A0665"/>
    <w:rsid w:val="009A1A46"/>
    <w:rsid w:val="009A43D9"/>
    <w:rsid w:val="009A4781"/>
    <w:rsid w:val="009A48CC"/>
    <w:rsid w:val="009B088E"/>
    <w:rsid w:val="009B0A8A"/>
    <w:rsid w:val="009B1319"/>
    <w:rsid w:val="009B35A1"/>
    <w:rsid w:val="009B5BC4"/>
    <w:rsid w:val="009B6958"/>
    <w:rsid w:val="009C4402"/>
    <w:rsid w:val="009C4EB3"/>
    <w:rsid w:val="009C5289"/>
    <w:rsid w:val="009D19AB"/>
    <w:rsid w:val="009D5EC7"/>
    <w:rsid w:val="009D66C6"/>
    <w:rsid w:val="009D67CA"/>
    <w:rsid w:val="009E0B41"/>
    <w:rsid w:val="009E77C7"/>
    <w:rsid w:val="009E77D6"/>
    <w:rsid w:val="009E7A23"/>
    <w:rsid w:val="009F0752"/>
    <w:rsid w:val="009F12C5"/>
    <w:rsid w:val="009F2B56"/>
    <w:rsid w:val="009F2BDA"/>
    <w:rsid w:val="009F4CFC"/>
    <w:rsid w:val="009F6581"/>
    <w:rsid w:val="00A00217"/>
    <w:rsid w:val="00A04B79"/>
    <w:rsid w:val="00A067D1"/>
    <w:rsid w:val="00A07483"/>
    <w:rsid w:val="00A1089C"/>
    <w:rsid w:val="00A1651E"/>
    <w:rsid w:val="00A1716A"/>
    <w:rsid w:val="00A1748D"/>
    <w:rsid w:val="00A205EF"/>
    <w:rsid w:val="00A234B1"/>
    <w:rsid w:val="00A23CD5"/>
    <w:rsid w:val="00A256AE"/>
    <w:rsid w:val="00A268B7"/>
    <w:rsid w:val="00A275D3"/>
    <w:rsid w:val="00A30A32"/>
    <w:rsid w:val="00A35462"/>
    <w:rsid w:val="00A35728"/>
    <w:rsid w:val="00A36A15"/>
    <w:rsid w:val="00A427D1"/>
    <w:rsid w:val="00A42BA8"/>
    <w:rsid w:val="00A43F11"/>
    <w:rsid w:val="00A46EAF"/>
    <w:rsid w:val="00A51119"/>
    <w:rsid w:val="00A51678"/>
    <w:rsid w:val="00A521F7"/>
    <w:rsid w:val="00A52225"/>
    <w:rsid w:val="00A522D8"/>
    <w:rsid w:val="00A56412"/>
    <w:rsid w:val="00A57E9B"/>
    <w:rsid w:val="00A61D69"/>
    <w:rsid w:val="00A63299"/>
    <w:rsid w:val="00A64C8B"/>
    <w:rsid w:val="00A72956"/>
    <w:rsid w:val="00A72E45"/>
    <w:rsid w:val="00A74246"/>
    <w:rsid w:val="00A758F9"/>
    <w:rsid w:val="00A770B9"/>
    <w:rsid w:val="00A77DDC"/>
    <w:rsid w:val="00A80E0D"/>
    <w:rsid w:val="00A81B0F"/>
    <w:rsid w:val="00A81FA1"/>
    <w:rsid w:val="00A825C8"/>
    <w:rsid w:val="00A82E81"/>
    <w:rsid w:val="00A8350E"/>
    <w:rsid w:val="00A84956"/>
    <w:rsid w:val="00A86C0E"/>
    <w:rsid w:val="00A91573"/>
    <w:rsid w:val="00A9249B"/>
    <w:rsid w:val="00A94ACD"/>
    <w:rsid w:val="00AA1F05"/>
    <w:rsid w:val="00AA43E2"/>
    <w:rsid w:val="00AA52AE"/>
    <w:rsid w:val="00AA70B0"/>
    <w:rsid w:val="00AA70D2"/>
    <w:rsid w:val="00AA70E2"/>
    <w:rsid w:val="00AB0ECB"/>
    <w:rsid w:val="00AB155F"/>
    <w:rsid w:val="00AB2A31"/>
    <w:rsid w:val="00AB4D07"/>
    <w:rsid w:val="00AB56D5"/>
    <w:rsid w:val="00AB62CA"/>
    <w:rsid w:val="00AB7C8F"/>
    <w:rsid w:val="00AC0649"/>
    <w:rsid w:val="00AC0C88"/>
    <w:rsid w:val="00AC0F36"/>
    <w:rsid w:val="00AC5118"/>
    <w:rsid w:val="00AC7655"/>
    <w:rsid w:val="00AD00F4"/>
    <w:rsid w:val="00AD084D"/>
    <w:rsid w:val="00AD10D7"/>
    <w:rsid w:val="00AD2752"/>
    <w:rsid w:val="00AD2982"/>
    <w:rsid w:val="00AD39DD"/>
    <w:rsid w:val="00AD3E51"/>
    <w:rsid w:val="00AD4F6A"/>
    <w:rsid w:val="00AD687D"/>
    <w:rsid w:val="00AD726D"/>
    <w:rsid w:val="00AE087C"/>
    <w:rsid w:val="00AE5CFB"/>
    <w:rsid w:val="00AE75EF"/>
    <w:rsid w:val="00AF23F7"/>
    <w:rsid w:val="00AF46BC"/>
    <w:rsid w:val="00AF4E79"/>
    <w:rsid w:val="00B01E29"/>
    <w:rsid w:val="00B02AD4"/>
    <w:rsid w:val="00B04879"/>
    <w:rsid w:val="00B11138"/>
    <w:rsid w:val="00B1194A"/>
    <w:rsid w:val="00B138BC"/>
    <w:rsid w:val="00B15A86"/>
    <w:rsid w:val="00B160C7"/>
    <w:rsid w:val="00B21156"/>
    <w:rsid w:val="00B21D0B"/>
    <w:rsid w:val="00B25331"/>
    <w:rsid w:val="00B255B9"/>
    <w:rsid w:val="00B257F0"/>
    <w:rsid w:val="00B26BCA"/>
    <w:rsid w:val="00B30543"/>
    <w:rsid w:val="00B30956"/>
    <w:rsid w:val="00B30FC8"/>
    <w:rsid w:val="00B31AD0"/>
    <w:rsid w:val="00B340FE"/>
    <w:rsid w:val="00B36EC7"/>
    <w:rsid w:val="00B4051D"/>
    <w:rsid w:val="00B40F6D"/>
    <w:rsid w:val="00B41132"/>
    <w:rsid w:val="00B422F9"/>
    <w:rsid w:val="00B43CAE"/>
    <w:rsid w:val="00B4479D"/>
    <w:rsid w:val="00B47417"/>
    <w:rsid w:val="00B52595"/>
    <w:rsid w:val="00B52F92"/>
    <w:rsid w:val="00B530F2"/>
    <w:rsid w:val="00B54727"/>
    <w:rsid w:val="00B54F66"/>
    <w:rsid w:val="00B56D0B"/>
    <w:rsid w:val="00B56E63"/>
    <w:rsid w:val="00B57712"/>
    <w:rsid w:val="00B60C6E"/>
    <w:rsid w:val="00B6187C"/>
    <w:rsid w:val="00B6217C"/>
    <w:rsid w:val="00B62605"/>
    <w:rsid w:val="00B641BB"/>
    <w:rsid w:val="00B65092"/>
    <w:rsid w:val="00B70220"/>
    <w:rsid w:val="00B717B0"/>
    <w:rsid w:val="00B7335A"/>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39DE"/>
    <w:rsid w:val="00BC4F64"/>
    <w:rsid w:val="00BC4FAC"/>
    <w:rsid w:val="00BC5139"/>
    <w:rsid w:val="00BC57D0"/>
    <w:rsid w:val="00BC78EE"/>
    <w:rsid w:val="00BD10C3"/>
    <w:rsid w:val="00BD1507"/>
    <w:rsid w:val="00BD1667"/>
    <w:rsid w:val="00BD1AD3"/>
    <w:rsid w:val="00BD27C3"/>
    <w:rsid w:val="00BD34A4"/>
    <w:rsid w:val="00BD457E"/>
    <w:rsid w:val="00BD6363"/>
    <w:rsid w:val="00BD6551"/>
    <w:rsid w:val="00BE0C7A"/>
    <w:rsid w:val="00BE399C"/>
    <w:rsid w:val="00BE55F6"/>
    <w:rsid w:val="00BE70D9"/>
    <w:rsid w:val="00BE7BA8"/>
    <w:rsid w:val="00BF0061"/>
    <w:rsid w:val="00BF2421"/>
    <w:rsid w:val="00BF3292"/>
    <w:rsid w:val="00BF3E29"/>
    <w:rsid w:val="00BF5973"/>
    <w:rsid w:val="00BF762E"/>
    <w:rsid w:val="00BF77D0"/>
    <w:rsid w:val="00C02354"/>
    <w:rsid w:val="00C03B1C"/>
    <w:rsid w:val="00C061E9"/>
    <w:rsid w:val="00C06CF8"/>
    <w:rsid w:val="00C07A1C"/>
    <w:rsid w:val="00C103B5"/>
    <w:rsid w:val="00C13940"/>
    <w:rsid w:val="00C13DFC"/>
    <w:rsid w:val="00C14F92"/>
    <w:rsid w:val="00C154A5"/>
    <w:rsid w:val="00C1602B"/>
    <w:rsid w:val="00C24F3C"/>
    <w:rsid w:val="00C26490"/>
    <w:rsid w:val="00C27960"/>
    <w:rsid w:val="00C37990"/>
    <w:rsid w:val="00C4008E"/>
    <w:rsid w:val="00C410C7"/>
    <w:rsid w:val="00C436E5"/>
    <w:rsid w:val="00C44674"/>
    <w:rsid w:val="00C44829"/>
    <w:rsid w:val="00C45F3E"/>
    <w:rsid w:val="00C46DA7"/>
    <w:rsid w:val="00C4753B"/>
    <w:rsid w:val="00C5172D"/>
    <w:rsid w:val="00C52D5E"/>
    <w:rsid w:val="00C5308A"/>
    <w:rsid w:val="00C531CB"/>
    <w:rsid w:val="00C5343E"/>
    <w:rsid w:val="00C5442C"/>
    <w:rsid w:val="00C55AFD"/>
    <w:rsid w:val="00C55F55"/>
    <w:rsid w:val="00C57042"/>
    <w:rsid w:val="00C62125"/>
    <w:rsid w:val="00C62CBC"/>
    <w:rsid w:val="00C62D5C"/>
    <w:rsid w:val="00C642FF"/>
    <w:rsid w:val="00C65621"/>
    <w:rsid w:val="00C662A3"/>
    <w:rsid w:val="00C71019"/>
    <w:rsid w:val="00C71841"/>
    <w:rsid w:val="00C71F37"/>
    <w:rsid w:val="00C727C0"/>
    <w:rsid w:val="00C74EE5"/>
    <w:rsid w:val="00C76313"/>
    <w:rsid w:val="00C764D7"/>
    <w:rsid w:val="00C76D3C"/>
    <w:rsid w:val="00C8004A"/>
    <w:rsid w:val="00C80246"/>
    <w:rsid w:val="00C8207B"/>
    <w:rsid w:val="00C838F8"/>
    <w:rsid w:val="00C845D2"/>
    <w:rsid w:val="00C86E03"/>
    <w:rsid w:val="00C90020"/>
    <w:rsid w:val="00C937F0"/>
    <w:rsid w:val="00C955FC"/>
    <w:rsid w:val="00C963E7"/>
    <w:rsid w:val="00C9691F"/>
    <w:rsid w:val="00C978BD"/>
    <w:rsid w:val="00CA0D6B"/>
    <w:rsid w:val="00CA281D"/>
    <w:rsid w:val="00CA47C8"/>
    <w:rsid w:val="00CA4DDC"/>
    <w:rsid w:val="00CA7799"/>
    <w:rsid w:val="00CA7FF5"/>
    <w:rsid w:val="00CB2C78"/>
    <w:rsid w:val="00CB2EB6"/>
    <w:rsid w:val="00CB5E42"/>
    <w:rsid w:val="00CB6447"/>
    <w:rsid w:val="00CC0366"/>
    <w:rsid w:val="00CC04FF"/>
    <w:rsid w:val="00CC11D4"/>
    <w:rsid w:val="00CC2657"/>
    <w:rsid w:val="00CC49F8"/>
    <w:rsid w:val="00CC4D83"/>
    <w:rsid w:val="00CD2C21"/>
    <w:rsid w:val="00CD4497"/>
    <w:rsid w:val="00CD46D6"/>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04D8"/>
    <w:rsid w:val="00D01ED2"/>
    <w:rsid w:val="00D046E7"/>
    <w:rsid w:val="00D05276"/>
    <w:rsid w:val="00D0596F"/>
    <w:rsid w:val="00D06B0E"/>
    <w:rsid w:val="00D06E10"/>
    <w:rsid w:val="00D104CA"/>
    <w:rsid w:val="00D11BAB"/>
    <w:rsid w:val="00D144B4"/>
    <w:rsid w:val="00D14C4A"/>
    <w:rsid w:val="00D15B67"/>
    <w:rsid w:val="00D174EC"/>
    <w:rsid w:val="00D207EC"/>
    <w:rsid w:val="00D20F21"/>
    <w:rsid w:val="00D2112E"/>
    <w:rsid w:val="00D211A1"/>
    <w:rsid w:val="00D22959"/>
    <w:rsid w:val="00D2329A"/>
    <w:rsid w:val="00D2331A"/>
    <w:rsid w:val="00D26A9E"/>
    <w:rsid w:val="00D26D87"/>
    <w:rsid w:val="00D27121"/>
    <w:rsid w:val="00D30694"/>
    <w:rsid w:val="00D3102B"/>
    <w:rsid w:val="00D31640"/>
    <w:rsid w:val="00D32011"/>
    <w:rsid w:val="00D3368D"/>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6E95"/>
    <w:rsid w:val="00D576D2"/>
    <w:rsid w:val="00D61494"/>
    <w:rsid w:val="00D61D60"/>
    <w:rsid w:val="00D7203A"/>
    <w:rsid w:val="00D73714"/>
    <w:rsid w:val="00D73C17"/>
    <w:rsid w:val="00D73D01"/>
    <w:rsid w:val="00D74FCC"/>
    <w:rsid w:val="00D75024"/>
    <w:rsid w:val="00D77585"/>
    <w:rsid w:val="00D81996"/>
    <w:rsid w:val="00D83079"/>
    <w:rsid w:val="00D83D2D"/>
    <w:rsid w:val="00D9127F"/>
    <w:rsid w:val="00D9329D"/>
    <w:rsid w:val="00D93567"/>
    <w:rsid w:val="00DA4926"/>
    <w:rsid w:val="00DA653B"/>
    <w:rsid w:val="00DB06F9"/>
    <w:rsid w:val="00DB08B7"/>
    <w:rsid w:val="00DB7799"/>
    <w:rsid w:val="00DC1E79"/>
    <w:rsid w:val="00DC26EB"/>
    <w:rsid w:val="00DC3E72"/>
    <w:rsid w:val="00DC5B77"/>
    <w:rsid w:val="00DC6891"/>
    <w:rsid w:val="00DD04EF"/>
    <w:rsid w:val="00DD225C"/>
    <w:rsid w:val="00DD23B0"/>
    <w:rsid w:val="00DD2E0E"/>
    <w:rsid w:val="00DD6DC4"/>
    <w:rsid w:val="00DD76A6"/>
    <w:rsid w:val="00DE1A73"/>
    <w:rsid w:val="00DE2533"/>
    <w:rsid w:val="00DE28BD"/>
    <w:rsid w:val="00DE43DB"/>
    <w:rsid w:val="00DE7047"/>
    <w:rsid w:val="00DE74DA"/>
    <w:rsid w:val="00DF0CB7"/>
    <w:rsid w:val="00DF153F"/>
    <w:rsid w:val="00DF356E"/>
    <w:rsid w:val="00DF3CD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1B62"/>
    <w:rsid w:val="00E66824"/>
    <w:rsid w:val="00E66E0F"/>
    <w:rsid w:val="00E70B79"/>
    <w:rsid w:val="00E7154C"/>
    <w:rsid w:val="00E72365"/>
    <w:rsid w:val="00E72707"/>
    <w:rsid w:val="00E72ACA"/>
    <w:rsid w:val="00E737F7"/>
    <w:rsid w:val="00E742B4"/>
    <w:rsid w:val="00E76B37"/>
    <w:rsid w:val="00E806D6"/>
    <w:rsid w:val="00E80999"/>
    <w:rsid w:val="00E814FB"/>
    <w:rsid w:val="00E817CF"/>
    <w:rsid w:val="00E83BD1"/>
    <w:rsid w:val="00E86A7A"/>
    <w:rsid w:val="00E87E68"/>
    <w:rsid w:val="00E907D3"/>
    <w:rsid w:val="00E90CD6"/>
    <w:rsid w:val="00E92EB7"/>
    <w:rsid w:val="00E93294"/>
    <w:rsid w:val="00E93297"/>
    <w:rsid w:val="00E9380E"/>
    <w:rsid w:val="00E96691"/>
    <w:rsid w:val="00E97C2A"/>
    <w:rsid w:val="00E97ED9"/>
    <w:rsid w:val="00EA0736"/>
    <w:rsid w:val="00EA13FC"/>
    <w:rsid w:val="00EA3D92"/>
    <w:rsid w:val="00EA3FBB"/>
    <w:rsid w:val="00EA41CA"/>
    <w:rsid w:val="00EA4242"/>
    <w:rsid w:val="00EA4BB5"/>
    <w:rsid w:val="00EA5739"/>
    <w:rsid w:val="00EA69B0"/>
    <w:rsid w:val="00EB316C"/>
    <w:rsid w:val="00EB65DB"/>
    <w:rsid w:val="00EB6DDA"/>
    <w:rsid w:val="00EC0075"/>
    <w:rsid w:val="00EC057B"/>
    <w:rsid w:val="00EC09E9"/>
    <w:rsid w:val="00EC4EBA"/>
    <w:rsid w:val="00EC4FC9"/>
    <w:rsid w:val="00EC5342"/>
    <w:rsid w:val="00ED34D1"/>
    <w:rsid w:val="00ED4D2D"/>
    <w:rsid w:val="00EE0EA0"/>
    <w:rsid w:val="00EE1D99"/>
    <w:rsid w:val="00EE28AD"/>
    <w:rsid w:val="00EE48CB"/>
    <w:rsid w:val="00EE6929"/>
    <w:rsid w:val="00EF245B"/>
    <w:rsid w:val="00EF2966"/>
    <w:rsid w:val="00EF3C9A"/>
    <w:rsid w:val="00EF44BC"/>
    <w:rsid w:val="00EF4F33"/>
    <w:rsid w:val="00EF69D9"/>
    <w:rsid w:val="00EF6EEA"/>
    <w:rsid w:val="00EF7D58"/>
    <w:rsid w:val="00F01793"/>
    <w:rsid w:val="00F03961"/>
    <w:rsid w:val="00F03DDB"/>
    <w:rsid w:val="00F06899"/>
    <w:rsid w:val="00F074E7"/>
    <w:rsid w:val="00F10363"/>
    <w:rsid w:val="00F10E67"/>
    <w:rsid w:val="00F132FB"/>
    <w:rsid w:val="00F14850"/>
    <w:rsid w:val="00F14C81"/>
    <w:rsid w:val="00F15B30"/>
    <w:rsid w:val="00F16CAD"/>
    <w:rsid w:val="00F173FC"/>
    <w:rsid w:val="00F17B7D"/>
    <w:rsid w:val="00F20B9E"/>
    <w:rsid w:val="00F226BE"/>
    <w:rsid w:val="00F228EE"/>
    <w:rsid w:val="00F26584"/>
    <w:rsid w:val="00F26AF7"/>
    <w:rsid w:val="00F35CDB"/>
    <w:rsid w:val="00F363DC"/>
    <w:rsid w:val="00F375D9"/>
    <w:rsid w:val="00F37DE5"/>
    <w:rsid w:val="00F37DE9"/>
    <w:rsid w:val="00F41CDB"/>
    <w:rsid w:val="00F4320D"/>
    <w:rsid w:val="00F44B6F"/>
    <w:rsid w:val="00F47E37"/>
    <w:rsid w:val="00F52DBB"/>
    <w:rsid w:val="00F5366C"/>
    <w:rsid w:val="00F53CF3"/>
    <w:rsid w:val="00F545A7"/>
    <w:rsid w:val="00F55222"/>
    <w:rsid w:val="00F556D1"/>
    <w:rsid w:val="00F56EB3"/>
    <w:rsid w:val="00F57F57"/>
    <w:rsid w:val="00F6407F"/>
    <w:rsid w:val="00F66177"/>
    <w:rsid w:val="00F71E62"/>
    <w:rsid w:val="00F7371D"/>
    <w:rsid w:val="00F739FD"/>
    <w:rsid w:val="00F80F80"/>
    <w:rsid w:val="00F8257E"/>
    <w:rsid w:val="00F83281"/>
    <w:rsid w:val="00F8488C"/>
    <w:rsid w:val="00F87301"/>
    <w:rsid w:val="00F87368"/>
    <w:rsid w:val="00F87A5D"/>
    <w:rsid w:val="00F90256"/>
    <w:rsid w:val="00F902E8"/>
    <w:rsid w:val="00F90F57"/>
    <w:rsid w:val="00F91DE4"/>
    <w:rsid w:val="00F929D9"/>
    <w:rsid w:val="00F94112"/>
    <w:rsid w:val="00F94FC3"/>
    <w:rsid w:val="00F95328"/>
    <w:rsid w:val="00FA0156"/>
    <w:rsid w:val="00FA08D7"/>
    <w:rsid w:val="00FA21B1"/>
    <w:rsid w:val="00FA39C0"/>
    <w:rsid w:val="00FA3B53"/>
    <w:rsid w:val="00FA3B78"/>
    <w:rsid w:val="00FA4696"/>
    <w:rsid w:val="00FA61B0"/>
    <w:rsid w:val="00FA6A0A"/>
    <w:rsid w:val="00FB42C2"/>
    <w:rsid w:val="00FB5D5F"/>
    <w:rsid w:val="00FB66FF"/>
    <w:rsid w:val="00FB6C43"/>
    <w:rsid w:val="00FC0974"/>
    <w:rsid w:val="00FC0F05"/>
    <w:rsid w:val="00FC30BF"/>
    <w:rsid w:val="00FC32AA"/>
    <w:rsid w:val="00FC33A5"/>
    <w:rsid w:val="00FC360E"/>
    <w:rsid w:val="00FC4225"/>
    <w:rsid w:val="00FC53F1"/>
    <w:rsid w:val="00FC60A2"/>
    <w:rsid w:val="00FC73B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1A4"/>
    <w:rsid w:val="00FE686E"/>
    <w:rsid w:val="00FE6EED"/>
    <w:rsid w:val="00FF13C1"/>
    <w:rsid w:val="00FF157A"/>
    <w:rsid w:val="00FF31C0"/>
    <w:rsid w:val="00FF3FD5"/>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8678140">
      <w:bodyDiv w:val="1"/>
      <w:marLeft w:val="0"/>
      <w:marRight w:val="0"/>
      <w:marTop w:val="0"/>
      <w:marBottom w:val="0"/>
      <w:divBdr>
        <w:top w:val="none" w:sz="0" w:space="0" w:color="auto"/>
        <w:left w:val="none" w:sz="0" w:space="0" w:color="auto"/>
        <w:bottom w:val="none" w:sz="0" w:space="0" w:color="auto"/>
        <w:right w:val="none" w:sz="0" w:space="0" w:color="auto"/>
      </w:divBdr>
    </w:div>
    <w:div w:id="9457565">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3336330">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0927228">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53506784">
      <w:bodyDiv w:val="1"/>
      <w:marLeft w:val="0"/>
      <w:marRight w:val="0"/>
      <w:marTop w:val="0"/>
      <w:marBottom w:val="0"/>
      <w:divBdr>
        <w:top w:val="none" w:sz="0" w:space="0" w:color="auto"/>
        <w:left w:val="none" w:sz="0" w:space="0" w:color="auto"/>
        <w:bottom w:val="none" w:sz="0" w:space="0" w:color="auto"/>
        <w:right w:val="none" w:sz="0" w:space="0" w:color="auto"/>
      </w:divBdr>
    </w:div>
    <w:div w:id="60712715">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3259422">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28518073">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2818335">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67912164">
      <w:bodyDiv w:val="1"/>
      <w:marLeft w:val="0"/>
      <w:marRight w:val="0"/>
      <w:marTop w:val="0"/>
      <w:marBottom w:val="0"/>
      <w:divBdr>
        <w:top w:val="none" w:sz="0" w:space="0" w:color="auto"/>
        <w:left w:val="none" w:sz="0" w:space="0" w:color="auto"/>
        <w:bottom w:val="none" w:sz="0" w:space="0" w:color="auto"/>
        <w:right w:val="none" w:sz="0" w:space="0" w:color="auto"/>
      </w:divBdr>
    </w:div>
    <w:div w:id="168755572">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366229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7348690">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3665906">
      <w:bodyDiv w:val="1"/>
      <w:marLeft w:val="0"/>
      <w:marRight w:val="0"/>
      <w:marTop w:val="0"/>
      <w:marBottom w:val="0"/>
      <w:divBdr>
        <w:top w:val="none" w:sz="0" w:space="0" w:color="auto"/>
        <w:left w:val="none" w:sz="0" w:space="0" w:color="auto"/>
        <w:bottom w:val="none" w:sz="0" w:space="0" w:color="auto"/>
        <w:right w:val="none" w:sz="0" w:space="0" w:color="auto"/>
      </w:divBdr>
    </w:div>
    <w:div w:id="23687024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4340410">
      <w:bodyDiv w:val="1"/>
      <w:marLeft w:val="0"/>
      <w:marRight w:val="0"/>
      <w:marTop w:val="0"/>
      <w:marBottom w:val="0"/>
      <w:divBdr>
        <w:top w:val="none" w:sz="0" w:space="0" w:color="auto"/>
        <w:left w:val="none" w:sz="0" w:space="0" w:color="auto"/>
        <w:bottom w:val="none" w:sz="0" w:space="0" w:color="auto"/>
        <w:right w:val="none" w:sz="0" w:space="0" w:color="auto"/>
      </w:divBdr>
    </w:div>
    <w:div w:id="244535948">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55528597">
      <w:bodyDiv w:val="1"/>
      <w:marLeft w:val="0"/>
      <w:marRight w:val="0"/>
      <w:marTop w:val="0"/>
      <w:marBottom w:val="0"/>
      <w:divBdr>
        <w:top w:val="none" w:sz="0" w:space="0" w:color="auto"/>
        <w:left w:val="none" w:sz="0" w:space="0" w:color="auto"/>
        <w:bottom w:val="none" w:sz="0" w:space="0" w:color="auto"/>
        <w:right w:val="none" w:sz="0" w:space="0" w:color="auto"/>
      </w:divBdr>
    </w:div>
    <w:div w:id="256325276">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3269020">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521122">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023568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251578">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296955209">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2276205">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422637">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17543545">
      <w:bodyDiv w:val="1"/>
      <w:marLeft w:val="0"/>
      <w:marRight w:val="0"/>
      <w:marTop w:val="0"/>
      <w:marBottom w:val="0"/>
      <w:divBdr>
        <w:top w:val="none" w:sz="0" w:space="0" w:color="auto"/>
        <w:left w:val="none" w:sz="0" w:space="0" w:color="auto"/>
        <w:bottom w:val="none" w:sz="0" w:space="0" w:color="auto"/>
        <w:right w:val="none" w:sz="0" w:space="0" w:color="auto"/>
      </w:divBdr>
    </w:div>
    <w:div w:id="31850855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5885241">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45602182">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414030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78095261">
      <w:bodyDiv w:val="1"/>
      <w:marLeft w:val="0"/>
      <w:marRight w:val="0"/>
      <w:marTop w:val="0"/>
      <w:marBottom w:val="0"/>
      <w:divBdr>
        <w:top w:val="none" w:sz="0" w:space="0" w:color="auto"/>
        <w:left w:val="none" w:sz="0" w:space="0" w:color="auto"/>
        <w:bottom w:val="none" w:sz="0" w:space="0" w:color="auto"/>
        <w:right w:val="none" w:sz="0" w:space="0" w:color="auto"/>
      </w:divBdr>
    </w:div>
    <w:div w:id="378669916">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6799197">
      <w:bodyDiv w:val="1"/>
      <w:marLeft w:val="0"/>
      <w:marRight w:val="0"/>
      <w:marTop w:val="0"/>
      <w:marBottom w:val="0"/>
      <w:divBdr>
        <w:top w:val="none" w:sz="0" w:space="0" w:color="auto"/>
        <w:left w:val="none" w:sz="0" w:space="0" w:color="auto"/>
        <w:bottom w:val="none" w:sz="0" w:space="0" w:color="auto"/>
        <w:right w:val="none" w:sz="0" w:space="0" w:color="auto"/>
      </w:divBdr>
    </w:div>
    <w:div w:id="387801131">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6076203">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1776043">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7119689">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0666534">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39760065">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601449">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5930657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2431517">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0514421">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498154715">
      <w:bodyDiv w:val="1"/>
      <w:marLeft w:val="0"/>
      <w:marRight w:val="0"/>
      <w:marTop w:val="0"/>
      <w:marBottom w:val="0"/>
      <w:divBdr>
        <w:top w:val="none" w:sz="0" w:space="0" w:color="auto"/>
        <w:left w:val="none" w:sz="0" w:space="0" w:color="auto"/>
        <w:bottom w:val="none" w:sz="0" w:space="0" w:color="auto"/>
        <w:right w:val="none" w:sz="0" w:space="0" w:color="auto"/>
      </w:divBdr>
    </w:div>
    <w:div w:id="503327309">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09494460">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317762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7112132">
      <w:bodyDiv w:val="1"/>
      <w:marLeft w:val="0"/>
      <w:marRight w:val="0"/>
      <w:marTop w:val="0"/>
      <w:marBottom w:val="0"/>
      <w:divBdr>
        <w:top w:val="none" w:sz="0" w:space="0" w:color="auto"/>
        <w:left w:val="none" w:sz="0" w:space="0" w:color="auto"/>
        <w:bottom w:val="none" w:sz="0" w:space="0" w:color="auto"/>
        <w:right w:val="none" w:sz="0" w:space="0" w:color="auto"/>
      </w:divBdr>
    </w:div>
    <w:div w:id="549653731">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57939192">
      <w:bodyDiv w:val="1"/>
      <w:marLeft w:val="0"/>
      <w:marRight w:val="0"/>
      <w:marTop w:val="0"/>
      <w:marBottom w:val="0"/>
      <w:divBdr>
        <w:top w:val="none" w:sz="0" w:space="0" w:color="auto"/>
        <w:left w:val="none" w:sz="0" w:space="0" w:color="auto"/>
        <w:bottom w:val="none" w:sz="0" w:space="0" w:color="auto"/>
        <w:right w:val="none" w:sz="0" w:space="0" w:color="auto"/>
      </w:divBdr>
    </w:div>
    <w:div w:id="560335245">
      <w:bodyDiv w:val="1"/>
      <w:marLeft w:val="0"/>
      <w:marRight w:val="0"/>
      <w:marTop w:val="0"/>
      <w:marBottom w:val="0"/>
      <w:divBdr>
        <w:top w:val="none" w:sz="0" w:space="0" w:color="auto"/>
        <w:left w:val="none" w:sz="0" w:space="0" w:color="auto"/>
        <w:bottom w:val="none" w:sz="0" w:space="0" w:color="auto"/>
        <w:right w:val="none" w:sz="0" w:space="0" w:color="auto"/>
      </w:divBdr>
    </w:div>
    <w:div w:id="567228126">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08474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78758603">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1358014">
      <w:bodyDiv w:val="1"/>
      <w:marLeft w:val="0"/>
      <w:marRight w:val="0"/>
      <w:marTop w:val="0"/>
      <w:marBottom w:val="0"/>
      <w:divBdr>
        <w:top w:val="none" w:sz="0" w:space="0" w:color="auto"/>
        <w:left w:val="none" w:sz="0" w:space="0" w:color="auto"/>
        <w:bottom w:val="none" w:sz="0" w:space="0" w:color="auto"/>
        <w:right w:val="none" w:sz="0" w:space="0" w:color="auto"/>
      </w:divBdr>
    </w:div>
    <w:div w:id="592130330">
      <w:bodyDiv w:val="1"/>
      <w:marLeft w:val="0"/>
      <w:marRight w:val="0"/>
      <w:marTop w:val="0"/>
      <w:marBottom w:val="0"/>
      <w:divBdr>
        <w:top w:val="none" w:sz="0" w:space="0" w:color="auto"/>
        <w:left w:val="none" w:sz="0" w:space="0" w:color="auto"/>
        <w:bottom w:val="none" w:sz="0" w:space="0" w:color="auto"/>
        <w:right w:val="none" w:sz="0" w:space="0" w:color="auto"/>
      </w:divBdr>
    </w:div>
    <w:div w:id="595554522">
      <w:bodyDiv w:val="1"/>
      <w:marLeft w:val="0"/>
      <w:marRight w:val="0"/>
      <w:marTop w:val="0"/>
      <w:marBottom w:val="0"/>
      <w:divBdr>
        <w:top w:val="none" w:sz="0" w:space="0" w:color="auto"/>
        <w:left w:val="none" w:sz="0" w:space="0" w:color="auto"/>
        <w:bottom w:val="none" w:sz="0" w:space="0" w:color="auto"/>
        <w:right w:val="none" w:sz="0" w:space="0" w:color="auto"/>
      </w:divBdr>
    </w:div>
    <w:div w:id="597250790">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378865">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453593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5551535">
      <w:bodyDiv w:val="1"/>
      <w:marLeft w:val="0"/>
      <w:marRight w:val="0"/>
      <w:marTop w:val="0"/>
      <w:marBottom w:val="0"/>
      <w:divBdr>
        <w:top w:val="none" w:sz="0" w:space="0" w:color="auto"/>
        <w:left w:val="none" w:sz="0" w:space="0" w:color="auto"/>
        <w:bottom w:val="none" w:sz="0" w:space="0" w:color="auto"/>
        <w:right w:val="none" w:sz="0" w:space="0" w:color="auto"/>
      </w:divBdr>
    </w:div>
    <w:div w:id="627784607">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3995466">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39382055">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48216842">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5899514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4191990">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291477">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693769707">
      <w:bodyDiv w:val="1"/>
      <w:marLeft w:val="0"/>
      <w:marRight w:val="0"/>
      <w:marTop w:val="0"/>
      <w:marBottom w:val="0"/>
      <w:divBdr>
        <w:top w:val="none" w:sz="0" w:space="0" w:color="auto"/>
        <w:left w:val="none" w:sz="0" w:space="0" w:color="auto"/>
        <w:bottom w:val="none" w:sz="0" w:space="0" w:color="auto"/>
        <w:right w:val="none" w:sz="0" w:space="0" w:color="auto"/>
      </w:divBdr>
    </w:div>
    <w:div w:id="70267740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1974566">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272348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7968928">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7286638">
      <w:bodyDiv w:val="1"/>
      <w:marLeft w:val="0"/>
      <w:marRight w:val="0"/>
      <w:marTop w:val="0"/>
      <w:marBottom w:val="0"/>
      <w:divBdr>
        <w:top w:val="none" w:sz="0" w:space="0" w:color="auto"/>
        <w:left w:val="none" w:sz="0" w:space="0" w:color="auto"/>
        <w:bottom w:val="none" w:sz="0" w:space="0" w:color="auto"/>
        <w:right w:val="none" w:sz="0" w:space="0" w:color="auto"/>
      </w:divBdr>
    </w:div>
    <w:div w:id="760175511">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69205550">
      <w:bodyDiv w:val="1"/>
      <w:marLeft w:val="0"/>
      <w:marRight w:val="0"/>
      <w:marTop w:val="0"/>
      <w:marBottom w:val="0"/>
      <w:divBdr>
        <w:top w:val="none" w:sz="0" w:space="0" w:color="auto"/>
        <w:left w:val="none" w:sz="0" w:space="0" w:color="auto"/>
        <w:bottom w:val="none" w:sz="0" w:space="0" w:color="auto"/>
        <w:right w:val="none" w:sz="0" w:space="0" w:color="auto"/>
      </w:divBdr>
    </w:div>
    <w:div w:id="770122652">
      <w:bodyDiv w:val="1"/>
      <w:marLeft w:val="0"/>
      <w:marRight w:val="0"/>
      <w:marTop w:val="0"/>
      <w:marBottom w:val="0"/>
      <w:divBdr>
        <w:top w:val="none" w:sz="0" w:space="0" w:color="auto"/>
        <w:left w:val="none" w:sz="0" w:space="0" w:color="auto"/>
        <w:bottom w:val="none" w:sz="0" w:space="0" w:color="auto"/>
        <w:right w:val="none" w:sz="0" w:space="0" w:color="auto"/>
      </w:divBdr>
    </w:div>
    <w:div w:id="772945053">
      <w:bodyDiv w:val="1"/>
      <w:marLeft w:val="0"/>
      <w:marRight w:val="0"/>
      <w:marTop w:val="0"/>
      <w:marBottom w:val="0"/>
      <w:divBdr>
        <w:top w:val="none" w:sz="0" w:space="0" w:color="auto"/>
        <w:left w:val="none" w:sz="0" w:space="0" w:color="auto"/>
        <w:bottom w:val="none" w:sz="0" w:space="0" w:color="auto"/>
        <w:right w:val="none" w:sz="0" w:space="0" w:color="auto"/>
      </w:divBdr>
    </w:div>
    <w:div w:id="773475374">
      <w:bodyDiv w:val="1"/>
      <w:marLeft w:val="0"/>
      <w:marRight w:val="0"/>
      <w:marTop w:val="0"/>
      <w:marBottom w:val="0"/>
      <w:divBdr>
        <w:top w:val="none" w:sz="0" w:space="0" w:color="auto"/>
        <w:left w:val="none" w:sz="0" w:space="0" w:color="auto"/>
        <w:bottom w:val="none" w:sz="0" w:space="0" w:color="auto"/>
        <w:right w:val="none" w:sz="0" w:space="0" w:color="auto"/>
      </w:divBdr>
    </w:div>
    <w:div w:id="774593539">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6867740">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3716664">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0491">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196865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57429815">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12184">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2446551">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0654824">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5800162">
      <w:bodyDiv w:val="1"/>
      <w:marLeft w:val="0"/>
      <w:marRight w:val="0"/>
      <w:marTop w:val="0"/>
      <w:marBottom w:val="0"/>
      <w:divBdr>
        <w:top w:val="none" w:sz="0" w:space="0" w:color="auto"/>
        <w:left w:val="none" w:sz="0" w:space="0" w:color="auto"/>
        <w:bottom w:val="none" w:sz="0" w:space="0" w:color="auto"/>
        <w:right w:val="none" w:sz="0" w:space="0" w:color="auto"/>
      </w:divBdr>
    </w:div>
    <w:div w:id="907031809">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7907488">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57878076">
      <w:bodyDiv w:val="1"/>
      <w:marLeft w:val="0"/>
      <w:marRight w:val="0"/>
      <w:marTop w:val="0"/>
      <w:marBottom w:val="0"/>
      <w:divBdr>
        <w:top w:val="none" w:sz="0" w:space="0" w:color="auto"/>
        <w:left w:val="none" w:sz="0" w:space="0" w:color="auto"/>
        <w:bottom w:val="none" w:sz="0" w:space="0" w:color="auto"/>
        <w:right w:val="none" w:sz="0" w:space="0" w:color="auto"/>
      </w:divBdr>
    </w:div>
    <w:div w:id="958679009">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6007571">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8800726">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0550013">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3752870">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29641681">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3269529">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7972863">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69575106">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4741219">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1097918">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89888049">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098479489">
      <w:bodyDiv w:val="1"/>
      <w:marLeft w:val="0"/>
      <w:marRight w:val="0"/>
      <w:marTop w:val="0"/>
      <w:marBottom w:val="0"/>
      <w:divBdr>
        <w:top w:val="none" w:sz="0" w:space="0" w:color="auto"/>
        <w:left w:val="none" w:sz="0" w:space="0" w:color="auto"/>
        <w:bottom w:val="none" w:sz="0" w:space="0" w:color="auto"/>
        <w:right w:val="none" w:sz="0" w:space="0" w:color="auto"/>
      </w:divBdr>
    </w:div>
    <w:div w:id="1102065193">
      <w:bodyDiv w:val="1"/>
      <w:marLeft w:val="0"/>
      <w:marRight w:val="0"/>
      <w:marTop w:val="0"/>
      <w:marBottom w:val="0"/>
      <w:divBdr>
        <w:top w:val="none" w:sz="0" w:space="0" w:color="auto"/>
        <w:left w:val="none" w:sz="0" w:space="0" w:color="auto"/>
        <w:bottom w:val="none" w:sz="0" w:space="0" w:color="auto"/>
        <w:right w:val="none" w:sz="0" w:space="0" w:color="auto"/>
      </w:divBdr>
    </w:div>
    <w:div w:id="110245839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4545524">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4348832">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0819266">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617909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282992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6398689">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4220526">
      <w:bodyDiv w:val="1"/>
      <w:marLeft w:val="0"/>
      <w:marRight w:val="0"/>
      <w:marTop w:val="0"/>
      <w:marBottom w:val="0"/>
      <w:divBdr>
        <w:top w:val="none" w:sz="0" w:space="0" w:color="auto"/>
        <w:left w:val="none" w:sz="0" w:space="0" w:color="auto"/>
        <w:bottom w:val="none" w:sz="0" w:space="0" w:color="auto"/>
        <w:right w:val="none" w:sz="0" w:space="0" w:color="auto"/>
      </w:divBdr>
    </w:div>
    <w:div w:id="1265110779">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6688263">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2936741">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0338555">
      <w:bodyDiv w:val="1"/>
      <w:marLeft w:val="0"/>
      <w:marRight w:val="0"/>
      <w:marTop w:val="0"/>
      <w:marBottom w:val="0"/>
      <w:divBdr>
        <w:top w:val="none" w:sz="0" w:space="0" w:color="auto"/>
        <w:left w:val="none" w:sz="0" w:space="0" w:color="auto"/>
        <w:bottom w:val="none" w:sz="0" w:space="0" w:color="auto"/>
        <w:right w:val="none" w:sz="0" w:space="0" w:color="auto"/>
      </w:divBdr>
    </w:div>
    <w:div w:id="128846649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1467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2081508">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30598012">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56616410">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87756361">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1831202">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5517717">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18869279">
      <w:bodyDiv w:val="1"/>
      <w:marLeft w:val="0"/>
      <w:marRight w:val="0"/>
      <w:marTop w:val="0"/>
      <w:marBottom w:val="0"/>
      <w:divBdr>
        <w:top w:val="none" w:sz="0" w:space="0" w:color="auto"/>
        <w:left w:val="none" w:sz="0" w:space="0" w:color="auto"/>
        <w:bottom w:val="none" w:sz="0" w:space="0" w:color="auto"/>
        <w:right w:val="none" w:sz="0" w:space="0" w:color="auto"/>
      </w:divBdr>
    </w:div>
    <w:div w:id="1419055781">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4282855">
      <w:bodyDiv w:val="1"/>
      <w:marLeft w:val="0"/>
      <w:marRight w:val="0"/>
      <w:marTop w:val="0"/>
      <w:marBottom w:val="0"/>
      <w:divBdr>
        <w:top w:val="none" w:sz="0" w:space="0" w:color="auto"/>
        <w:left w:val="none" w:sz="0" w:space="0" w:color="auto"/>
        <w:bottom w:val="none" w:sz="0" w:space="0" w:color="auto"/>
        <w:right w:val="none" w:sz="0" w:space="0" w:color="auto"/>
      </w:divBdr>
    </w:div>
    <w:div w:id="1438985469">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41610778">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4695725">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7431674">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7784223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27699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045397">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1024869">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3859687">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7908816">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053319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1936759">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04848463">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2318153">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1207275">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37949030">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348131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57218301">
      <w:bodyDiv w:val="1"/>
      <w:marLeft w:val="0"/>
      <w:marRight w:val="0"/>
      <w:marTop w:val="0"/>
      <w:marBottom w:val="0"/>
      <w:divBdr>
        <w:top w:val="none" w:sz="0" w:space="0" w:color="auto"/>
        <w:left w:val="none" w:sz="0" w:space="0" w:color="auto"/>
        <w:bottom w:val="none" w:sz="0" w:space="0" w:color="auto"/>
        <w:right w:val="none" w:sz="0" w:space="0" w:color="auto"/>
      </w:divBdr>
    </w:div>
    <w:div w:id="1657345871">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3755878">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6414520">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1350163">
      <w:bodyDiv w:val="1"/>
      <w:marLeft w:val="0"/>
      <w:marRight w:val="0"/>
      <w:marTop w:val="0"/>
      <w:marBottom w:val="0"/>
      <w:divBdr>
        <w:top w:val="none" w:sz="0" w:space="0" w:color="auto"/>
        <w:left w:val="none" w:sz="0" w:space="0" w:color="auto"/>
        <w:bottom w:val="none" w:sz="0" w:space="0" w:color="auto"/>
        <w:right w:val="none" w:sz="0" w:space="0" w:color="auto"/>
      </w:divBdr>
    </w:div>
    <w:div w:id="1681472395">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579048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763590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1033407">
      <w:bodyDiv w:val="1"/>
      <w:marLeft w:val="0"/>
      <w:marRight w:val="0"/>
      <w:marTop w:val="0"/>
      <w:marBottom w:val="0"/>
      <w:divBdr>
        <w:top w:val="none" w:sz="0" w:space="0" w:color="auto"/>
        <w:left w:val="none" w:sz="0" w:space="0" w:color="auto"/>
        <w:bottom w:val="none" w:sz="0" w:space="0" w:color="auto"/>
        <w:right w:val="none" w:sz="0" w:space="0" w:color="auto"/>
      </w:divBdr>
    </w:div>
    <w:div w:id="1698000561">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134244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5108254">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45831345">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4908524">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796409868">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5351605">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08475428">
      <w:bodyDiv w:val="1"/>
      <w:marLeft w:val="0"/>
      <w:marRight w:val="0"/>
      <w:marTop w:val="0"/>
      <w:marBottom w:val="0"/>
      <w:divBdr>
        <w:top w:val="none" w:sz="0" w:space="0" w:color="auto"/>
        <w:left w:val="none" w:sz="0" w:space="0" w:color="auto"/>
        <w:bottom w:val="none" w:sz="0" w:space="0" w:color="auto"/>
        <w:right w:val="none" w:sz="0" w:space="0" w:color="auto"/>
      </w:divBdr>
    </w:div>
    <w:div w:id="1810440814">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7183985">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25656394">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39953972">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1292995">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006161">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397738">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2112507">
      <w:bodyDiv w:val="1"/>
      <w:marLeft w:val="0"/>
      <w:marRight w:val="0"/>
      <w:marTop w:val="0"/>
      <w:marBottom w:val="0"/>
      <w:divBdr>
        <w:top w:val="none" w:sz="0" w:space="0" w:color="auto"/>
        <w:left w:val="none" w:sz="0" w:space="0" w:color="auto"/>
        <w:bottom w:val="none" w:sz="0" w:space="0" w:color="auto"/>
        <w:right w:val="none" w:sz="0" w:space="0" w:color="auto"/>
      </w:divBdr>
    </w:div>
    <w:div w:id="1872524752">
      <w:bodyDiv w:val="1"/>
      <w:marLeft w:val="0"/>
      <w:marRight w:val="0"/>
      <w:marTop w:val="0"/>
      <w:marBottom w:val="0"/>
      <w:divBdr>
        <w:top w:val="none" w:sz="0" w:space="0" w:color="auto"/>
        <w:left w:val="none" w:sz="0" w:space="0" w:color="auto"/>
        <w:bottom w:val="none" w:sz="0" w:space="0" w:color="auto"/>
        <w:right w:val="none" w:sz="0" w:space="0" w:color="auto"/>
      </w:divBdr>
    </w:div>
    <w:div w:id="1875192561">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3978745">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367689">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1727663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0313923">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4995456">
      <w:bodyDiv w:val="1"/>
      <w:marLeft w:val="0"/>
      <w:marRight w:val="0"/>
      <w:marTop w:val="0"/>
      <w:marBottom w:val="0"/>
      <w:divBdr>
        <w:top w:val="none" w:sz="0" w:space="0" w:color="auto"/>
        <w:left w:val="none" w:sz="0" w:space="0" w:color="auto"/>
        <w:bottom w:val="none" w:sz="0" w:space="0" w:color="auto"/>
        <w:right w:val="none" w:sz="0" w:space="0" w:color="auto"/>
      </w:divBdr>
    </w:div>
    <w:div w:id="194773320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49195006">
      <w:bodyDiv w:val="1"/>
      <w:marLeft w:val="0"/>
      <w:marRight w:val="0"/>
      <w:marTop w:val="0"/>
      <w:marBottom w:val="0"/>
      <w:divBdr>
        <w:top w:val="none" w:sz="0" w:space="0" w:color="auto"/>
        <w:left w:val="none" w:sz="0" w:space="0" w:color="auto"/>
        <w:bottom w:val="none" w:sz="0" w:space="0" w:color="auto"/>
        <w:right w:val="none" w:sz="0" w:space="0" w:color="auto"/>
      </w:divBdr>
    </w:div>
    <w:div w:id="1956256298">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59489378">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1496322">
      <w:bodyDiv w:val="1"/>
      <w:marLeft w:val="0"/>
      <w:marRight w:val="0"/>
      <w:marTop w:val="0"/>
      <w:marBottom w:val="0"/>
      <w:divBdr>
        <w:top w:val="none" w:sz="0" w:space="0" w:color="auto"/>
        <w:left w:val="none" w:sz="0" w:space="0" w:color="auto"/>
        <w:bottom w:val="none" w:sz="0" w:space="0" w:color="auto"/>
        <w:right w:val="none" w:sz="0" w:space="0" w:color="auto"/>
      </w:divBdr>
    </w:div>
    <w:div w:id="196399419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543437">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1980502">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78801106">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7053048">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2560830">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6468082">
      <w:bodyDiv w:val="1"/>
      <w:marLeft w:val="0"/>
      <w:marRight w:val="0"/>
      <w:marTop w:val="0"/>
      <w:marBottom w:val="0"/>
      <w:divBdr>
        <w:top w:val="none" w:sz="0" w:space="0" w:color="auto"/>
        <w:left w:val="none" w:sz="0" w:space="0" w:color="auto"/>
        <w:bottom w:val="none" w:sz="0" w:space="0" w:color="auto"/>
        <w:right w:val="none" w:sz="0" w:space="0" w:color="auto"/>
      </w:divBdr>
    </w:div>
    <w:div w:id="2007240640">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19917542">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25207235">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39625006">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48875577">
      <w:bodyDiv w:val="1"/>
      <w:marLeft w:val="0"/>
      <w:marRight w:val="0"/>
      <w:marTop w:val="0"/>
      <w:marBottom w:val="0"/>
      <w:divBdr>
        <w:top w:val="none" w:sz="0" w:space="0" w:color="auto"/>
        <w:left w:val="none" w:sz="0" w:space="0" w:color="auto"/>
        <w:bottom w:val="none" w:sz="0" w:space="0" w:color="auto"/>
        <w:right w:val="none" w:sz="0" w:space="0" w:color="auto"/>
      </w:divBdr>
    </w:div>
    <w:div w:id="2050447373">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156788">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5885420">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67950537">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75426310">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0011058">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 w:id="2146925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22</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23</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12</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14</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18</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19</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15</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21</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20</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17</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5F01A5D3-0FBE-40C9-A16B-151713DC4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27</Pages>
  <Words>8359</Words>
  <Characters>47650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Jones, Sky</cp:lastModifiedBy>
  <cp:revision>144</cp:revision>
  <cp:lastPrinted>2020-05-22T20:01:00Z</cp:lastPrinted>
  <dcterms:created xsi:type="dcterms:W3CDTF">2020-05-20T18:32:00Z</dcterms:created>
  <dcterms:modified xsi:type="dcterms:W3CDTF">2021-02-24T01:28:00Z</dcterms:modified>
</cp:coreProperties>
</file>